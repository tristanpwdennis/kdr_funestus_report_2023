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0A682" w14:textId="0E337136"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 xml:space="preserve">Discovery of knock-down resistance in the major </w:t>
      </w:r>
      <w:r w:rsidR="00160BDB">
        <w:rPr>
          <w:rFonts w:ascii="Palatino Linotype" w:eastAsia="Palatino Linotype" w:hAnsi="Palatino Linotype" w:cs="Palatino Linotype"/>
          <w:b/>
          <w:sz w:val="24"/>
          <w:szCs w:val="24"/>
        </w:rPr>
        <w:t xml:space="preserve">African </w:t>
      </w:r>
      <w:r>
        <w:rPr>
          <w:rFonts w:ascii="Palatino Linotype" w:eastAsia="Palatino Linotype" w:hAnsi="Palatino Linotype" w:cs="Palatino Linotype"/>
          <w:b/>
          <w:sz w:val="24"/>
          <w:szCs w:val="24"/>
        </w:rPr>
        <w:t xml:space="preserve">malaria vector </w:t>
      </w:r>
      <w:r>
        <w:rPr>
          <w:rFonts w:ascii="Palatino Linotype" w:eastAsia="Palatino Linotype" w:hAnsi="Palatino Linotype" w:cs="Palatino Linotype"/>
          <w:b/>
          <w:i/>
          <w:sz w:val="24"/>
          <w:szCs w:val="24"/>
        </w:rPr>
        <w:t xml:space="preserve">Anopheles </w:t>
      </w:r>
      <w:proofErr w:type="spellStart"/>
      <w:proofErr w:type="gramStart"/>
      <w:r>
        <w:rPr>
          <w:rFonts w:ascii="Palatino Linotype" w:eastAsia="Palatino Linotype" w:hAnsi="Palatino Linotype" w:cs="Palatino Linotype"/>
          <w:b/>
          <w:i/>
          <w:sz w:val="24"/>
          <w:szCs w:val="24"/>
        </w:rPr>
        <w:t>funestus</w:t>
      </w:r>
      <w:proofErr w:type="spellEnd"/>
      <w:r w:rsidR="00012132">
        <w:rPr>
          <w:rFonts w:ascii="Palatino Linotype" w:eastAsia="Palatino Linotype" w:hAnsi="Palatino Linotype" w:cs="Palatino Linotype"/>
          <w:b/>
          <w:i/>
          <w:sz w:val="24"/>
          <w:szCs w:val="24"/>
        </w:rPr>
        <w:t xml:space="preserve"> </w:t>
      </w:r>
      <w:commentRangeStart w:id="0"/>
      <w:r>
        <w:rPr>
          <w:rFonts w:ascii="Palatino Linotype" w:eastAsia="Palatino Linotype" w:hAnsi="Palatino Linotype" w:cs="Palatino Linotype"/>
          <w:b/>
          <w:sz w:val="24"/>
          <w:szCs w:val="24"/>
        </w:rPr>
        <w:t>.</w:t>
      </w:r>
      <w:commentRangeEnd w:id="0"/>
      <w:proofErr w:type="gramEnd"/>
      <w:r w:rsidR="007873FB">
        <w:rPr>
          <w:rStyle w:val="CommentReference"/>
        </w:rPr>
        <w:commentReference w:id="0"/>
      </w:r>
    </w:p>
    <w:p w14:paraId="7D50A683" w14:textId="77777777"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Authors</w:t>
      </w:r>
    </w:p>
    <w:p w14:paraId="7D50A684" w14:textId="060565A1" w:rsidR="003B53A1" w:rsidRDefault="0FF927E4" w:rsidP="00E048BB">
      <w:pPr>
        <w:spacing w:line="360" w:lineRule="auto"/>
        <w:rPr>
          <w:rFonts w:ascii="Palatino Linotype" w:eastAsia="Palatino Linotype" w:hAnsi="Palatino Linotype" w:cs="Palatino Linotype"/>
          <w:sz w:val="24"/>
          <w:szCs w:val="24"/>
          <w:vertAlign w:val="superscript"/>
        </w:rPr>
      </w:pPr>
      <w:r w:rsidRPr="137CD513">
        <w:rPr>
          <w:rFonts w:ascii="Palatino Linotype" w:eastAsia="Palatino Linotype" w:hAnsi="Palatino Linotype" w:cs="Palatino Linotype"/>
          <w:sz w:val="24"/>
          <w:szCs w:val="24"/>
        </w:rPr>
        <w:t>Joel O. Odero</w:t>
      </w:r>
      <w:r w:rsidRPr="137CD513">
        <w:rPr>
          <w:rFonts w:ascii="Palatino Linotype" w:eastAsia="Palatino Linotype" w:hAnsi="Palatino Linotype" w:cs="Palatino Linotype"/>
          <w:sz w:val="24"/>
          <w:szCs w:val="24"/>
          <w:vertAlign w:val="superscript"/>
        </w:rPr>
        <w:t>1,2*</w:t>
      </w:r>
      <w:r w:rsidR="7FF00EC9" w:rsidRPr="137CD513">
        <w:rPr>
          <w:rFonts w:ascii="Palatino Linotype" w:eastAsia="Palatino Linotype" w:hAnsi="Palatino Linotype" w:cs="Palatino Linotype"/>
          <w:sz w:val="26"/>
          <w:szCs w:val="26"/>
        </w:rPr>
        <w:t xml:space="preserve"> ✉</w:t>
      </w:r>
      <w:r w:rsidRPr="137CD513">
        <w:rPr>
          <w:rFonts w:ascii="Palatino Linotype" w:eastAsia="Palatino Linotype" w:hAnsi="Palatino Linotype" w:cs="Palatino Linotype"/>
          <w:sz w:val="24"/>
          <w:szCs w:val="24"/>
        </w:rPr>
        <w:t>, Tristan P. W. Dennis</w:t>
      </w:r>
      <w:r w:rsidRPr="137CD513">
        <w:rPr>
          <w:rFonts w:ascii="Palatino Linotype" w:eastAsia="Palatino Linotype" w:hAnsi="Palatino Linotype" w:cs="Palatino Linotype"/>
          <w:sz w:val="24"/>
          <w:szCs w:val="24"/>
          <w:vertAlign w:val="superscript"/>
        </w:rPr>
        <w:t>3</w:t>
      </w:r>
      <w:r w:rsidR="6127F791" w:rsidRPr="137CD513">
        <w:rPr>
          <w:rFonts w:ascii="Palatino Linotype" w:eastAsia="Palatino Linotype" w:hAnsi="Palatino Linotype" w:cs="Palatino Linotype"/>
          <w:sz w:val="24"/>
          <w:szCs w:val="24"/>
          <w:vertAlign w:val="superscript"/>
        </w:rPr>
        <w:t>*</w:t>
      </w:r>
      <w:r w:rsidR="6127F791" w:rsidRPr="137CD513">
        <w:rPr>
          <w:rFonts w:ascii="Palatino Linotype" w:eastAsia="Palatino Linotype" w:hAnsi="Palatino Linotype" w:cs="Palatino Linotype"/>
          <w:sz w:val="24"/>
          <w:szCs w:val="24"/>
          <w:vertAlign w:val="subscript"/>
        </w:rPr>
        <w:t>,</w:t>
      </w:r>
      <w:r w:rsidRPr="137CD513">
        <w:rPr>
          <w:rFonts w:ascii="Palatino Linotype" w:eastAsia="Palatino Linotype" w:hAnsi="Palatino Linotype" w:cs="Palatino Linotype"/>
          <w:sz w:val="24"/>
          <w:szCs w:val="24"/>
        </w:rPr>
        <w:t xml:space="preserve"> Brian Polo</w:t>
      </w:r>
      <w:r w:rsidRPr="137CD513">
        <w:rPr>
          <w:rFonts w:ascii="Palatino Linotype" w:eastAsia="Palatino Linotype" w:hAnsi="Palatino Linotype" w:cs="Palatino Linotype"/>
          <w:sz w:val="24"/>
          <w:szCs w:val="24"/>
          <w:vertAlign w:val="superscript"/>
        </w:rPr>
        <w:t>4</w:t>
      </w:r>
      <w:r w:rsidRPr="137CD513">
        <w:rPr>
          <w:rFonts w:ascii="Palatino Linotype" w:eastAsia="Palatino Linotype" w:hAnsi="Palatino Linotype" w:cs="Palatino Linotype"/>
          <w:sz w:val="24"/>
          <w:szCs w:val="24"/>
        </w:rPr>
        <w:t>, Joachim Nwezeobi</w:t>
      </w:r>
      <w:r w:rsidRPr="137CD513">
        <w:rPr>
          <w:rFonts w:ascii="Palatino Linotype" w:eastAsia="Palatino Linotype" w:hAnsi="Palatino Linotype" w:cs="Palatino Linotype"/>
          <w:sz w:val="24"/>
          <w:szCs w:val="24"/>
          <w:vertAlign w:val="superscript"/>
        </w:rPr>
        <w:t>5</w:t>
      </w:r>
      <w:r w:rsidRPr="137CD513">
        <w:rPr>
          <w:rFonts w:ascii="Palatino Linotype" w:eastAsia="Palatino Linotype" w:hAnsi="Palatino Linotype" w:cs="Palatino Linotype"/>
          <w:sz w:val="24"/>
          <w:szCs w:val="24"/>
        </w:rPr>
        <w:t>, Marilou Boddé</w:t>
      </w:r>
      <w:r w:rsidRPr="137CD513">
        <w:rPr>
          <w:rFonts w:ascii="Palatino Linotype" w:eastAsia="Palatino Linotype" w:hAnsi="Palatino Linotype" w:cs="Palatino Linotype"/>
          <w:sz w:val="24"/>
          <w:szCs w:val="24"/>
          <w:vertAlign w:val="superscript"/>
        </w:rPr>
        <w:t>5</w:t>
      </w:r>
      <w:r w:rsidRPr="137CD513">
        <w:rPr>
          <w:rFonts w:ascii="Palatino Linotype" w:eastAsia="Palatino Linotype" w:hAnsi="Palatino Linotype" w:cs="Palatino Linotype"/>
          <w:sz w:val="24"/>
          <w:szCs w:val="24"/>
        </w:rPr>
        <w:t>, Sanjay C. Nagi</w:t>
      </w:r>
      <w:r w:rsidRPr="137CD513">
        <w:rPr>
          <w:rFonts w:ascii="Palatino Linotype" w:eastAsia="Palatino Linotype" w:hAnsi="Palatino Linotype" w:cs="Palatino Linotype"/>
          <w:sz w:val="24"/>
          <w:szCs w:val="24"/>
          <w:vertAlign w:val="superscript"/>
        </w:rPr>
        <w:t>3</w:t>
      </w:r>
      <w:r w:rsidRPr="137CD513">
        <w:rPr>
          <w:rFonts w:ascii="Palatino Linotype" w:eastAsia="Palatino Linotype" w:hAnsi="Palatino Linotype" w:cs="Palatino Linotype"/>
          <w:sz w:val="24"/>
          <w:szCs w:val="24"/>
        </w:rPr>
        <w:t>, Anastasia Hernandez-Koutoucheva</w:t>
      </w:r>
      <w:r w:rsidRPr="137CD513">
        <w:rPr>
          <w:rFonts w:ascii="Palatino Linotype" w:eastAsia="Palatino Linotype" w:hAnsi="Palatino Linotype" w:cs="Palatino Linotype"/>
          <w:sz w:val="24"/>
          <w:szCs w:val="24"/>
          <w:vertAlign w:val="superscript"/>
        </w:rPr>
        <w:t>5</w:t>
      </w:r>
      <w:r w:rsidRPr="137CD513">
        <w:rPr>
          <w:rFonts w:ascii="Palatino Linotype" w:eastAsia="Palatino Linotype" w:hAnsi="Palatino Linotype" w:cs="Palatino Linotype"/>
          <w:sz w:val="24"/>
          <w:szCs w:val="24"/>
        </w:rPr>
        <w:t>, Ismail H. Nambunga</w:t>
      </w:r>
      <w:r w:rsidRPr="137CD513">
        <w:rPr>
          <w:rFonts w:ascii="Palatino Linotype" w:eastAsia="Palatino Linotype" w:hAnsi="Palatino Linotype" w:cs="Palatino Linotype"/>
          <w:sz w:val="24"/>
          <w:szCs w:val="24"/>
          <w:vertAlign w:val="superscript"/>
        </w:rPr>
        <w:t>1</w:t>
      </w:r>
      <w:r w:rsidRPr="137CD513">
        <w:rPr>
          <w:rFonts w:ascii="Palatino Linotype" w:eastAsia="Palatino Linotype" w:hAnsi="Palatino Linotype" w:cs="Palatino Linotype"/>
          <w:sz w:val="24"/>
          <w:szCs w:val="24"/>
        </w:rPr>
        <w:t>, Hamis Bwanary</w:t>
      </w:r>
      <w:r w:rsidRPr="137CD513">
        <w:rPr>
          <w:rFonts w:ascii="Palatino Linotype" w:eastAsia="Palatino Linotype" w:hAnsi="Palatino Linotype" w:cs="Palatino Linotype"/>
          <w:sz w:val="24"/>
          <w:szCs w:val="24"/>
          <w:vertAlign w:val="superscript"/>
        </w:rPr>
        <w:t>1</w:t>
      </w:r>
      <w:r w:rsidRPr="137CD513">
        <w:rPr>
          <w:rFonts w:ascii="Palatino Linotype" w:eastAsia="Palatino Linotype" w:hAnsi="Palatino Linotype" w:cs="Palatino Linotype"/>
          <w:sz w:val="24"/>
          <w:szCs w:val="24"/>
        </w:rPr>
        <w:t>, Gustav Mkandawile</w:t>
      </w:r>
      <w:r w:rsidRPr="137CD513">
        <w:rPr>
          <w:rFonts w:ascii="Palatino Linotype" w:eastAsia="Palatino Linotype" w:hAnsi="Palatino Linotype" w:cs="Palatino Linotype"/>
          <w:sz w:val="24"/>
          <w:szCs w:val="24"/>
          <w:vertAlign w:val="superscript"/>
        </w:rPr>
        <w:t>1</w:t>
      </w:r>
      <w:r w:rsidRPr="137CD513">
        <w:rPr>
          <w:rFonts w:ascii="Palatino Linotype" w:eastAsia="Palatino Linotype" w:hAnsi="Palatino Linotype" w:cs="Palatino Linotype"/>
          <w:sz w:val="24"/>
          <w:szCs w:val="24"/>
        </w:rPr>
        <w:t xml:space="preserve">, </w:t>
      </w:r>
      <w:proofErr w:type="spellStart"/>
      <w:r w:rsidRPr="137CD513">
        <w:rPr>
          <w:rFonts w:ascii="Palatino Linotype" w:eastAsia="Palatino Linotype" w:hAnsi="Palatino Linotype" w:cs="Palatino Linotype"/>
          <w:sz w:val="24"/>
          <w:szCs w:val="24"/>
        </w:rPr>
        <w:t>Nicodem</w:t>
      </w:r>
      <w:proofErr w:type="spellEnd"/>
      <w:r w:rsidRPr="137CD513">
        <w:rPr>
          <w:rFonts w:ascii="Palatino Linotype" w:eastAsia="Palatino Linotype" w:hAnsi="Palatino Linotype" w:cs="Palatino Linotype"/>
          <w:sz w:val="24"/>
          <w:szCs w:val="24"/>
        </w:rPr>
        <w:t xml:space="preserve"> J Govella</w:t>
      </w:r>
      <w:r w:rsidRPr="137CD513">
        <w:rPr>
          <w:rFonts w:ascii="Palatino Linotype" w:eastAsia="Palatino Linotype" w:hAnsi="Palatino Linotype" w:cs="Palatino Linotype"/>
          <w:sz w:val="24"/>
          <w:szCs w:val="24"/>
          <w:vertAlign w:val="superscript"/>
        </w:rPr>
        <w:t>1</w:t>
      </w:r>
      <w:r w:rsidRPr="137CD513">
        <w:rPr>
          <w:rFonts w:ascii="Palatino Linotype" w:eastAsia="Palatino Linotype" w:hAnsi="Palatino Linotype" w:cs="Palatino Linotype"/>
          <w:sz w:val="24"/>
          <w:szCs w:val="24"/>
        </w:rPr>
        <w:t>, Emmanuel W. Kaindoa</w:t>
      </w:r>
      <w:r w:rsidRPr="137CD513">
        <w:rPr>
          <w:rFonts w:ascii="Palatino Linotype" w:eastAsia="Palatino Linotype" w:hAnsi="Palatino Linotype" w:cs="Palatino Linotype"/>
          <w:sz w:val="24"/>
          <w:szCs w:val="24"/>
          <w:vertAlign w:val="superscript"/>
        </w:rPr>
        <w:t>1</w:t>
      </w:r>
      <w:r w:rsidRPr="137CD513">
        <w:rPr>
          <w:rFonts w:ascii="Palatino Linotype" w:eastAsia="Palatino Linotype" w:hAnsi="Palatino Linotype" w:cs="Palatino Linotype"/>
          <w:sz w:val="24"/>
          <w:szCs w:val="24"/>
        </w:rPr>
        <w:t>, Heather M. Ferguson</w:t>
      </w:r>
      <w:r w:rsidRPr="137CD513">
        <w:rPr>
          <w:rFonts w:ascii="Palatino Linotype" w:eastAsia="Palatino Linotype" w:hAnsi="Palatino Linotype" w:cs="Palatino Linotype"/>
          <w:sz w:val="24"/>
          <w:szCs w:val="24"/>
          <w:vertAlign w:val="superscript"/>
        </w:rPr>
        <w:t>2</w:t>
      </w:r>
      <w:r w:rsidRPr="137CD513">
        <w:rPr>
          <w:rFonts w:ascii="Palatino Linotype" w:eastAsia="Palatino Linotype" w:hAnsi="Palatino Linotype" w:cs="Palatino Linotype"/>
          <w:sz w:val="24"/>
          <w:szCs w:val="24"/>
        </w:rPr>
        <w:t>, Eric Ochomo</w:t>
      </w:r>
      <w:r w:rsidRPr="137CD513">
        <w:rPr>
          <w:rFonts w:ascii="Palatino Linotype" w:eastAsia="Palatino Linotype" w:hAnsi="Palatino Linotype" w:cs="Palatino Linotype"/>
          <w:sz w:val="24"/>
          <w:szCs w:val="24"/>
          <w:vertAlign w:val="superscript"/>
        </w:rPr>
        <w:t>4</w:t>
      </w:r>
      <w:r w:rsidRPr="137CD513">
        <w:rPr>
          <w:rFonts w:ascii="Palatino Linotype" w:eastAsia="Palatino Linotype" w:hAnsi="Palatino Linotype" w:cs="Palatino Linotype"/>
          <w:sz w:val="24"/>
          <w:szCs w:val="24"/>
        </w:rPr>
        <w:t>, Chris S. Clarkson</w:t>
      </w:r>
      <w:r w:rsidRPr="137CD513">
        <w:rPr>
          <w:rFonts w:ascii="Palatino Linotype" w:eastAsia="Palatino Linotype" w:hAnsi="Palatino Linotype" w:cs="Palatino Linotype"/>
          <w:sz w:val="24"/>
          <w:szCs w:val="24"/>
          <w:vertAlign w:val="superscript"/>
        </w:rPr>
        <w:t>5</w:t>
      </w:r>
      <w:r w:rsidRPr="137CD513">
        <w:rPr>
          <w:rFonts w:ascii="Palatino Linotype" w:eastAsia="Palatino Linotype" w:hAnsi="Palatino Linotype" w:cs="Palatino Linotype"/>
          <w:sz w:val="24"/>
          <w:szCs w:val="24"/>
        </w:rPr>
        <w:t>, Alistair Miles</w:t>
      </w:r>
      <w:r w:rsidRPr="137CD513">
        <w:rPr>
          <w:rFonts w:ascii="Palatino Linotype" w:eastAsia="Palatino Linotype" w:hAnsi="Palatino Linotype" w:cs="Palatino Linotype"/>
          <w:sz w:val="24"/>
          <w:szCs w:val="24"/>
          <w:vertAlign w:val="superscript"/>
        </w:rPr>
        <w:t>5</w:t>
      </w:r>
      <w:r w:rsidRPr="137CD513">
        <w:rPr>
          <w:rFonts w:ascii="Palatino Linotype" w:eastAsia="Palatino Linotype" w:hAnsi="Palatino Linotype" w:cs="Palatino Linotype"/>
          <w:sz w:val="24"/>
          <w:szCs w:val="24"/>
        </w:rPr>
        <w:t>, Mara K. N. Lawniczak</w:t>
      </w:r>
      <w:r w:rsidRPr="137CD513">
        <w:rPr>
          <w:rFonts w:ascii="Palatino Linotype" w:eastAsia="Palatino Linotype" w:hAnsi="Palatino Linotype" w:cs="Palatino Linotype"/>
          <w:sz w:val="24"/>
          <w:szCs w:val="24"/>
          <w:vertAlign w:val="superscript"/>
        </w:rPr>
        <w:t>5</w:t>
      </w:r>
      <w:r w:rsidRPr="137CD513">
        <w:rPr>
          <w:rFonts w:ascii="Palatino Linotype" w:eastAsia="Palatino Linotype" w:hAnsi="Palatino Linotype" w:cs="Palatino Linotype"/>
          <w:sz w:val="24"/>
          <w:szCs w:val="24"/>
        </w:rPr>
        <w:t>, David Weetman</w:t>
      </w:r>
      <w:r w:rsidRPr="137CD513">
        <w:rPr>
          <w:rFonts w:ascii="Palatino Linotype" w:eastAsia="Palatino Linotype" w:hAnsi="Palatino Linotype" w:cs="Palatino Linotype"/>
          <w:sz w:val="24"/>
          <w:szCs w:val="24"/>
          <w:vertAlign w:val="superscript"/>
        </w:rPr>
        <w:t>3#</w:t>
      </w:r>
      <w:r w:rsidRPr="137CD513">
        <w:rPr>
          <w:rFonts w:ascii="Palatino Linotype" w:eastAsia="Palatino Linotype" w:hAnsi="Palatino Linotype" w:cs="Palatino Linotype"/>
          <w:sz w:val="24"/>
          <w:szCs w:val="24"/>
          <w:vertAlign w:val="subscript"/>
        </w:rPr>
        <w:t xml:space="preserve">, </w:t>
      </w:r>
      <w:r w:rsidRPr="137CD513">
        <w:rPr>
          <w:rFonts w:ascii="Palatino Linotype" w:eastAsia="Palatino Linotype" w:hAnsi="Palatino Linotype" w:cs="Palatino Linotype"/>
          <w:sz w:val="24"/>
          <w:szCs w:val="24"/>
        </w:rPr>
        <w:t>Francesco Baldini</w:t>
      </w:r>
      <w:r w:rsidRPr="137CD513">
        <w:rPr>
          <w:rFonts w:ascii="Palatino Linotype" w:eastAsia="Palatino Linotype" w:hAnsi="Palatino Linotype" w:cs="Palatino Linotype"/>
          <w:sz w:val="24"/>
          <w:szCs w:val="24"/>
          <w:vertAlign w:val="superscript"/>
        </w:rPr>
        <w:t>1,2#</w:t>
      </w:r>
      <w:r w:rsidRPr="137CD513">
        <w:rPr>
          <w:rFonts w:ascii="Palatino Linotype" w:eastAsia="Palatino Linotype" w:hAnsi="Palatino Linotype" w:cs="Palatino Linotype"/>
          <w:sz w:val="24"/>
          <w:szCs w:val="24"/>
        </w:rPr>
        <w:t xml:space="preserve">, </w:t>
      </w:r>
      <w:proofErr w:type="spellStart"/>
      <w:r w:rsidRPr="137CD513">
        <w:rPr>
          <w:rFonts w:ascii="Palatino Linotype" w:eastAsia="Palatino Linotype" w:hAnsi="Palatino Linotype" w:cs="Palatino Linotype"/>
          <w:sz w:val="24"/>
          <w:szCs w:val="24"/>
        </w:rPr>
        <w:t>Fredros</w:t>
      </w:r>
      <w:proofErr w:type="spellEnd"/>
      <w:r w:rsidRPr="137CD513">
        <w:rPr>
          <w:rFonts w:ascii="Palatino Linotype" w:eastAsia="Palatino Linotype" w:hAnsi="Palatino Linotype" w:cs="Palatino Linotype"/>
          <w:sz w:val="24"/>
          <w:szCs w:val="24"/>
        </w:rPr>
        <w:t xml:space="preserve"> O. Okumu </w:t>
      </w:r>
      <w:r w:rsidRPr="137CD513">
        <w:rPr>
          <w:rFonts w:ascii="Palatino Linotype" w:eastAsia="Palatino Linotype" w:hAnsi="Palatino Linotype" w:cs="Palatino Linotype"/>
          <w:sz w:val="24"/>
          <w:szCs w:val="24"/>
          <w:vertAlign w:val="superscript"/>
        </w:rPr>
        <w:t>1,2#</w:t>
      </w:r>
      <w:r w:rsidRPr="137CD513">
        <w:rPr>
          <w:rFonts w:ascii="Palatino Linotype" w:eastAsia="Palatino Linotype" w:hAnsi="Palatino Linotype" w:cs="Palatino Linotype"/>
          <w:sz w:val="26"/>
          <w:szCs w:val="26"/>
        </w:rPr>
        <w:t>✉</w:t>
      </w:r>
    </w:p>
    <w:p w14:paraId="7D50A685" w14:textId="77777777" w:rsidR="003B53A1" w:rsidRDefault="0003209C" w:rsidP="00E048BB">
      <w:pPr>
        <w:spacing w:line="360" w:lineRule="auto"/>
        <w:rPr>
          <w:rFonts w:ascii="Palatino Linotype" w:eastAsia="Palatino Linotype" w:hAnsi="Palatino Linotype" w:cs="Palatino Linotype"/>
          <w:sz w:val="26"/>
          <w:szCs w:val="26"/>
        </w:rPr>
      </w:pPr>
      <w:r>
        <w:rPr>
          <w:rFonts w:ascii="Palatino Linotype" w:eastAsia="Palatino Linotype" w:hAnsi="Palatino Linotype" w:cs="Palatino Linotype"/>
          <w:sz w:val="24"/>
          <w:szCs w:val="24"/>
          <w:vertAlign w:val="superscript"/>
        </w:rPr>
        <w:t>*</w:t>
      </w:r>
      <w:r>
        <w:rPr>
          <w:rFonts w:ascii="Palatino Linotype" w:eastAsia="Palatino Linotype" w:hAnsi="Palatino Linotype" w:cs="Palatino Linotype"/>
          <w:sz w:val="26"/>
          <w:szCs w:val="26"/>
        </w:rPr>
        <w:t>These authors contributed equally to this work</w:t>
      </w:r>
    </w:p>
    <w:p w14:paraId="7D50A686" w14:textId="77777777" w:rsidR="003B53A1" w:rsidRDefault="0003209C" w:rsidP="00E048BB">
      <w:pPr>
        <w:spacing w:line="360" w:lineRule="auto"/>
        <w:rPr>
          <w:rFonts w:ascii="Palatino Linotype" w:eastAsia="Palatino Linotype" w:hAnsi="Palatino Linotype" w:cs="Palatino Linotype"/>
          <w:sz w:val="26"/>
          <w:szCs w:val="26"/>
        </w:rPr>
      </w:pPr>
      <w:r>
        <w:rPr>
          <w:rFonts w:ascii="Palatino Linotype" w:eastAsia="Palatino Linotype" w:hAnsi="Palatino Linotype" w:cs="Palatino Linotype"/>
          <w:sz w:val="26"/>
          <w:szCs w:val="26"/>
        </w:rPr>
        <w:t>#These authors equally supervised this work</w:t>
      </w:r>
    </w:p>
    <w:p w14:paraId="7D50A687" w14:textId="77777777" w:rsidR="003B53A1" w:rsidRDefault="0003209C" w:rsidP="00E048BB">
      <w:pPr>
        <w:spacing w:line="360" w:lineRule="auto"/>
        <w:rPr>
          <w:rFonts w:ascii="Palatino Linotype" w:eastAsia="Palatino Linotype" w:hAnsi="Palatino Linotype" w:cs="Palatino Linotype"/>
          <w:sz w:val="26"/>
          <w:szCs w:val="26"/>
        </w:rPr>
      </w:pPr>
      <w:r>
        <w:rPr>
          <w:rFonts w:ascii="Palatino Linotype" w:eastAsia="Palatino Linotype" w:hAnsi="Palatino Linotype" w:cs="Palatino Linotype"/>
          <w:sz w:val="26"/>
          <w:szCs w:val="26"/>
        </w:rPr>
        <w:t>✉ Corresponding author</w:t>
      </w:r>
    </w:p>
    <w:p w14:paraId="7D50A688" w14:textId="77777777" w:rsidR="003B53A1" w:rsidRDefault="003B53A1" w:rsidP="00E048BB">
      <w:pPr>
        <w:spacing w:line="360" w:lineRule="auto"/>
        <w:rPr>
          <w:rFonts w:ascii="Palatino Linotype" w:eastAsia="Palatino Linotype" w:hAnsi="Palatino Linotype" w:cs="Palatino Linotype"/>
          <w:sz w:val="26"/>
          <w:szCs w:val="26"/>
        </w:rPr>
      </w:pPr>
    </w:p>
    <w:p w14:paraId="7D50A689" w14:textId="77777777"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Affiliations</w:t>
      </w:r>
    </w:p>
    <w:p w14:paraId="7D50A68A" w14:textId="77777777" w:rsidR="003B53A1" w:rsidRDefault="0003209C" w:rsidP="00E048BB">
      <w:pPr>
        <w:numPr>
          <w:ilvl w:val="0"/>
          <w:numId w:val="1"/>
        </w:num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Environmental Health and Ecological Sciences Department, </w:t>
      </w:r>
      <w:proofErr w:type="spellStart"/>
      <w:r>
        <w:rPr>
          <w:rFonts w:ascii="Palatino Linotype" w:eastAsia="Palatino Linotype" w:hAnsi="Palatino Linotype" w:cs="Palatino Linotype"/>
          <w:sz w:val="24"/>
          <w:szCs w:val="24"/>
        </w:rPr>
        <w:t>Ifakara</w:t>
      </w:r>
      <w:proofErr w:type="spellEnd"/>
      <w:r>
        <w:rPr>
          <w:rFonts w:ascii="Palatino Linotype" w:eastAsia="Palatino Linotype" w:hAnsi="Palatino Linotype" w:cs="Palatino Linotype"/>
          <w:sz w:val="24"/>
          <w:szCs w:val="24"/>
        </w:rPr>
        <w:t xml:space="preserve"> Health Institute, </w:t>
      </w:r>
      <w:proofErr w:type="spellStart"/>
      <w:r>
        <w:rPr>
          <w:rFonts w:ascii="Palatino Linotype" w:eastAsia="Palatino Linotype" w:hAnsi="Palatino Linotype" w:cs="Palatino Linotype"/>
          <w:sz w:val="24"/>
          <w:szCs w:val="24"/>
        </w:rPr>
        <w:t>Ifakara</w:t>
      </w:r>
      <w:proofErr w:type="spellEnd"/>
      <w:r>
        <w:rPr>
          <w:rFonts w:ascii="Palatino Linotype" w:eastAsia="Palatino Linotype" w:hAnsi="Palatino Linotype" w:cs="Palatino Linotype"/>
          <w:sz w:val="24"/>
          <w:szCs w:val="24"/>
        </w:rPr>
        <w:t>, Tanzania</w:t>
      </w:r>
    </w:p>
    <w:p w14:paraId="7D50A68B" w14:textId="77777777" w:rsidR="003B53A1" w:rsidRDefault="0003209C" w:rsidP="00E048BB">
      <w:pPr>
        <w:numPr>
          <w:ilvl w:val="0"/>
          <w:numId w:val="1"/>
        </w:num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School of Biodiversity, One Health, and Veterinary Medicine, G12 8QQ, University of Glasgow, Glasgow, UK</w:t>
      </w:r>
    </w:p>
    <w:p w14:paraId="7D50A68C" w14:textId="77777777" w:rsidR="003B53A1" w:rsidRDefault="0003209C" w:rsidP="00E048BB">
      <w:pPr>
        <w:numPr>
          <w:ilvl w:val="0"/>
          <w:numId w:val="1"/>
        </w:num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Department of Vector Biology, Liverpool School of Tropical Medicine, L3 5QA, Liverpool, UK</w:t>
      </w:r>
    </w:p>
    <w:p w14:paraId="7D50A68D" w14:textId="77777777" w:rsidR="003B53A1" w:rsidRDefault="0003209C" w:rsidP="00E048BB">
      <w:pPr>
        <w:numPr>
          <w:ilvl w:val="0"/>
          <w:numId w:val="1"/>
        </w:num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Entomology Section, Centre for Global Health Research, Kenya Medical Research Institute, Kisumu, Kenya</w:t>
      </w:r>
    </w:p>
    <w:p w14:paraId="7D50A68E" w14:textId="77777777" w:rsidR="003B53A1" w:rsidRDefault="0003209C" w:rsidP="00E048BB">
      <w:pPr>
        <w:numPr>
          <w:ilvl w:val="0"/>
          <w:numId w:val="1"/>
        </w:numPr>
        <w:spacing w:line="360" w:lineRule="auto"/>
        <w:rPr>
          <w:rFonts w:ascii="Palatino Linotype" w:eastAsia="Palatino Linotype" w:hAnsi="Palatino Linotype" w:cs="Palatino Linotype"/>
          <w:sz w:val="24"/>
          <w:szCs w:val="24"/>
        </w:rPr>
      </w:pPr>
      <w:proofErr w:type="spellStart"/>
      <w:r>
        <w:rPr>
          <w:rFonts w:ascii="Palatino Linotype" w:eastAsia="Palatino Linotype" w:hAnsi="Palatino Linotype" w:cs="Palatino Linotype"/>
          <w:sz w:val="24"/>
          <w:szCs w:val="24"/>
        </w:rPr>
        <w:t>Wellcome</w:t>
      </w:r>
      <w:proofErr w:type="spellEnd"/>
      <w:r>
        <w:rPr>
          <w:rFonts w:ascii="Palatino Linotype" w:eastAsia="Palatino Linotype" w:hAnsi="Palatino Linotype" w:cs="Palatino Linotype"/>
          <w:sz w:val="24"/>
          <w:szCs w:val="24"/>
        </w:rPr>
        <w:t xml:space="preserve"> Sanger Institute, </w:t>
      </w:r>
      <w:proofErr w:type="spellStart"/>
      <w:r>
        <w:rPr>
          <w:rFonts w:ascii="Palatino Linotype" w:eastAsia="Palatino Linotype" w:hAnsi="Palatino Linotype" w:cs="Palatino Linotype"/>
          <w:sz w:val="24"/>
          <w:szCs w:val="24"/>
        </w:rPr>
        <w:t>Wellcome</w:t>
      </w:r>
      <w:proofErr w:type="spellEnd"/>
      <w:r>
        <w:rPr>
          <w:rFonts w:ascii="Palatino Linotype" w:eastAsia="Palatino Linotype" w:hAnsi="Palatino Linotype" w:cs="Palatino Linotype"/>
          <w:sz w:val="24"/>
          <w:szCs w:val="24"/>
        </w:rPr>
        <w:t xml:space="preserve"> Genome Campus, </w:t>
      </w:r>
      <w:proofErr w:type="spellStart"/>
      <w:r>
        <w:rPr>
          <w:rFonts w:ascii="Palatino Linotype" w:eastAsia="Palatino Linotype" w:hAnsi="Palatino Linotype" w:cs="Palatino Linotype"/>
          <w:sz w:val="24"/>
          <w:szCs w:val="24"/>
        </w:rPr>
        <w:t>Hinxton</w:t>
      </w:r>
      <w:proofErr w:type="spellEnd"/>
      <w:r>
        <w:rPr>
          <w:rFonts w:ascii="Palatino Linotype" w:eastAsia="Palatino Linotype" w:hAnsi="Palatino Linotype" w:cs="Palatino Linotype"/>
          <w:sz w:val="24"/>
          <w:szCs w:val="24"/>
        </w:rPr>
        <w:t>, CB10 1SA, UK.</w:t>
      </w:r>
    </w:p>
    <w:p w14:paraId="7D50A694" w14:textId="77777777" w:rsidR="003B53A1" w:rsidRDefault="0003209C" w:rsidP="00E048BB">
      <w:pPr>
        <w:spacing w:line="360" w:lineRule="auto"/>
        <w:rPr>
          <w:rFonts w:ascii="Palatino Linotype" w:eastAsia="Palatino Linotype" w:hAnsi="Palatino Linotype" w:cs="Palatino Linotype"/>
          <w:sz w:val="24"/>
          <w:szCs w:val="24"/>
        </w:rPr>
      </w:pPr>
      <w:commentRangeStart w:id="1"/>
      <w:r>
        <w:rPr>
          <w:rFonts w:ascii="Palatino Linotype" w:eastAsia="Palatino Linotype" w:hAnsi="Palatino Linotype" w:cs="Palatino Linotype"/>
          <w:b/>
          <w:sz w:val="24"/>
          <w:szCs w:val="24"/>
        </w:rPr>
        <w:lastRenderedPageBreak/>
        <w:t xml:space="preserve">Abstract </w:t>
      </w:r>
      <w:commentRangeEnd w:id="1"/>
      <w:r w:rsidR="007532C2">
        <w:rPr>
          <w:rStyle w:val="CommentReference"/>
        </w:rPr>
        <w:commentReference w:id="1"/>
      </w:r>
    </w:p>
    <w:p w14:paraId="7D50A696" w14:textId="5A826EC6" w:rsidR="003B53A1" w:rsidRDefault="514B6803">
      <w:pPr>
        <w:spacing w:line="360" w:lineRule="auto"/>
        <w:rPr>
          <w:rFonts w:ascii="Palatino Linotype" w:eastAsia="Palatino Linotype" w:hAnsi="Palatino Linotype" w:cs="Palatino Linotype"/>
          <w:sz w:val="24"/>
          <w:szCs w:val="24"/>
        </w:rPr>
        <w:pPrChange w:id="2" w:author="Joel Ouma Odero (PGR)" w:date="2024-05-01T12:33:00Z">
          <w:pPr>
            <w:spacing w:line="360" w:lineRule="auto"/>
            <w:jc w:val="both"/>
          </w:pPr>
        </w:pPrChange>
      </w:pPr>
      <w:r w:rsidRPr="137CD513">
        <w:rPr>
          <w:rFonts w:ascii="Palatino Linotype" w:eastAsia="Palatino Linotype" w:hAnsi="Palatino Linotype" w:cs="Palatino Linotype"/>
          <w:sz w:val="24"/>
          <w:szCs w:val="24"/>
        </w:rPr>
        <w:t>A major mechanism of insecticide resistance in arthropod pests is knock-down resistance (</w:t>
      </w:r>
      <w:proofErr w:type="spellStart"/>
      <w:r w:rsidRPr="137CD513">
        <w:rPr>
          <w:rFonts w:ascii="Palatino Linotype" w:eastAsia="Palatino Linotype" w:hAnsi="Palatino Linotype" w:cs="Palatino Linotype"/>
          <w:i/>
          <w:iCs/>
          <w:sz w:val="24"/>
          <w:szCs w:val="24"/>
        </w:rPr>
        <w:t>kdr</w:t>
      </w:r>
      <w:proofErr w:type="spellEnd"/>
      <w:r w:rsidRPr="137CD513">
        <w:rPr>
          <w:rFonts w:ascii="Palatino Linotype" w:eastAsia="Palatino Linotype" w:hAnsi="Palatino Linotype" w:cs="Palatino Linotype"/>
          <w:sz w:val="24"/>
          <w:szCs w:val="24"/>
        </w:rPr>
        <w:t xml:space="preserve">) </w:t>
      </w:r>
      <w:r w:rsidR="67537E3F" w:rsidRPr="137CD513">
        <w:rPr>
          <w:rFonts w:ascii="Palatino Linotype" w:eastAsia="Palatino Linotype" w:hAnsi="Palatino Linotype" w:cs="Palatino Linotype"/>
          <w:sz w:val="24"/>
          <w:szCs w:val="24"/>
        </w:rPr>
        <w:t xml:space="preserve">caused </w:t>
      </w:r>
      <w:r w:rsidR="1DFCBD2E" w:rsidRPr="137CD513">
        <w:rPr>
          <w:rFonts w:ascii="Palatino Linotype" w:eastAsia="Palatino Linotype" w:hAnsi="Palatino Linotype" w:cs="Palatino Linotype"/>
          <w:sz w:val="24"/>
          <w:szCs w:val="24"/>
        </w:rPr>
        <w:t xml:space="preserve">by </w:t>
      </w:r>
      <w:r w:rsidRPr="137CD513">
        <w:rPr>
          <w:rFonts w:ascii="Palatino Linotype" w:eastAsia="Palatino Linotype" w:hAnsi="Palatino Linotype" w:cs="Palatino Linotype"/>
          <w:sz w:val="24"/>
          <w:szCs w:val="24"/>
        </w:rPr>
        <w:t>mutations in the voltage-gated sodium channel (</w:t>
      </w:r>
      <w:proofErr w:type="spellStart"/>
      <w:r w:rsidRPr="137CD513">
        <w:rPr>
          <w:rFonts w:ascii="Palatino Linotype" w:eastAsia="Palatino Linotype" w:hAnsi="Palatino Linotype" w:cs="Palatino Linotype"/>
          <w:i/>
          <w:iCs/>
          <w:sz w:val="24"/>
          <w:szCs w:val="24"/>
        </w:rPr>
        <w:t>Vgsc</w:t>
      </w:r>
      <w:proofErr w:type="spellEnd"/>
      <w:r w:rsidRPr="137CD513">
        <w:rPr>
          <w:rFonts w:ascii="Palatino Linotype" w:eastAsia="Palatino Linotype" w:hAnsi="Palatino Linotype" w:cs="Palatino Linotype"/>
          <w:sz w:val="24"/>
          <w:szCs w:val="24"/>
        </w:rPr>
        <w:t>) gene. Common in most</w:t>
      </w:r>
      <w:r w:rsidR="00F34775">
        <w:rPr>
          <w:rFonts w:ascii="Palatino Linotype" w:eastAsia="Palatino Linotype" w:hAnsi="Palatino Linotype" w:cs="Palatino Linotype"/>
          <w:sz w:val="24"/>
          <w:szCs w:val="24"/>
        </w:rPr>
        <w:t xml:space="preserve"> malaria</w:t>
      </w:r>
      <w:r w:rsidRPr="137CD513">
        <w:rPr>
          <w:rFonts w:ascii="Palatino Linotype" w:eastAsia="Palatino Linotype" w:hAnsi="Palatino Linotype" w:cs="Palatino Linotype"/>
          <w:sz w:val="24"/>
          <w:szCs w:val="24"/>
        </w:rPr>
        <w:t xml:space="preserve"> </w:t>
      </w:r>
      <w:r w:rsidRPr="137CD513">
        <w:rPr>
          <w:rFonts w:ascii="Palatino Linotype" w:eastAsia="Palatino Linotype" w:hAnsi="Palatino Linotype" w:cs="Palatino Linotype"/>
          <w:i/>
          <w:iCs/>
          <w:sz w:val="24"/>
          <w:szCs w:val="24"/>
        </w:rPr>
        <w:t>Anopheles</w:t>
      </w:r>
      <w:r w:rsidR="00740EE3">
        <w:rPr>
          <w:rFonts w:ascii="Palatino Linotype" w:eastAsia="Palatino Linotype" w:hAnsi="Palatino Linotype" w:cs="Palatino Linotype"/>
          <w:i/>
          <w:iCs/>
          <w:sz w:val="24"/>
          <w:szCs w:val="24"/>
        </w:rPr>
        <w:t xml:space="preserve"> </w:t>
      </w:r>
      <w:r w:rsidRPr="137CD513">
        <w:rPr>
          <w:rFonts w:ascii="Palatino Linotype" w:eastAsia="Palatino Linotype" w:hAnsi="Palatino Linotype" w:cs="Palatino Linotype"/>
          <w:sz w:val="24"/>
          <w:szCs w:val="24"/>
        </w:rPr>
        <w:t xml:space="preserve">vector species, </w:t>
      </w:r>
      <w:proofErr w:type="spellStart"/>
      <w:r w:rsidRPr="137CD513">
        <w:rPr>
          <w:rFonts w:ascii="Palatino Linotype" w:eastAsia="Palatino Linotype" w:hAnsi="Palatino Linotype" w:cs="Palatino Linotype"/>
          <w:i/>
          <w:iCs/>
          <w:sz w:val="24"/>
          <w:szCs w:val="24"/>
        </w:rPr>
        <w:t>kdr</w:t>
      </w:r>
      <w:proofErr w:type="spellEnd"/>
      <w:r w:rsidRPr="137CD513">
        <w:rPr>
          <w:rFonts w:ascii="Palatino Linotype" w:eastAsia="Palatino Linotype" w:hAnsi="Palatino Linotype" w:cs="Palatino Linotype"/>
          <w:sz w:val="24"/>
          <w:szCs w:val="24"/>
        </w:rPr>
        <w:t xml:space="preserve"> mutations have never been observed in </w:t>
      </w:r>
      <w:r w:rsidRPr="137CD513">
        <w:rPr>
          <w:rFonts w:ascii="Palatino Linotype" w:eastAsia="Palatino Linotype" w:hAnsi="Palatino Linotype" w:cs="Palatino Linotype"/>
          <w:i/>
          <w:iCs/>
          <w:sz w:val="24"/>
          <w:szCs w:val="24"/>
        </w:rPr>
        <w:t xml:space="preserve">Anopheles </w:t>
      </w:r>
      <w:proofErr w:type="spellStart"/>
      <w:r w:rsidRPr="137CD513">
        <w:rPr>
          <w:rFonts w:ascii="Palatino Linotype" w:eastAsia="Palatino Linotype" w:hAnsi="Palatino Linotype" w:cs="Palatino Linotype"/>
          <w:i/>
          <w:iCs/>
          <w:sz w:val="24"/>
          <w:szCs w:val="24"/>
        </w:rPr>
        <w:t>funestus</w:t>
      </w:r>
      <w:proofErr w:type="spellEnd"/>
      <w:r w:rsidRPr="137CD513">
        <w:rPr>
          <w:rFonts w:ascii="Palatino Linotype" w:eastAsia="Palatino Linotype" w:hAnsi="Palatino Linotype" w:cs="Palatino Linotype"/>
          <w:sz w:val="24"/>
          <w:szCs w:val="24"/>
        </w:rPr>
        <w:t xml:space="preserve">, the principal </w:t>
      </w:r>
      <w:r w:rsidR="00A83030">
        <w:rPr>
          <w:rFonts w:ascii="Palatino Linotype" w:eastAsia="Palatino Linotype" w:hAnsi="Palatino Linotype" w:cs="Palatino Linotype"/>
          <w:sz w:val="24"/>
          <w:szCs w:val="24"/>
        </w:rPr>
        <w:t xml:space="preserve">malaria </w:t>
      </w:r>
      <w:r w:rsidRPr="137CD513">
        <w:rPr>
          <w:rFonts w:ascii="Palatino Linotype" w:eastAsia="Palatino Linotype" w:hAnsi="Palatino Linotype" w:cs="Palatino Linotype"/>
          <w:sz w:val="24"/>
          <w:szCs w:val="24"/>
        </w:rPr>
        <w:t xml:space="preserve">vector in Eastern and Southern Africa. From whole-genome sequencing of 333 </w:t>
      </w:r>
      <w:r w:rsidRPr="137CD513">
        <w:rPr>
          <w:rFonts w:ascii="Palatino Linotype" w:eastAsia="Palatino Linotype" w:hAnsi="Palatino Linotype" w:cs="Palatino Linotype"/>
          <w:i/>
          <w:iCs/>
          <w:sz w:val="24"/>
          <w:szCs w:val="24"/>
        </w:rPr>
        <w:t xml:space="preserve">An. </w:t>
      </w:r>
      <w:proofErr w:type="spellStart"/>
      <w:r w:rsidRPr="137CD513">
        <w:rPr>
          <w:rFonts w:ascii="Palatino Linotype" w:eastAsia="Palatino Linotype" w:hAnsi="Palatino Linotype" w:cs="Palatino Linotype"/>
          <w:i/>
          <w:iCs/>
          <w:sz w:val="24"/>
          <w:szCs w:val="24"/>
        </w:rPr>
        <w:t>funestus</w:t>
      </w:r>
      <w:proofErr w:type="spellEnd"/>
      <w:r w:rsidRPr="137CD513">
        <w:rPr>
          <w:rFonts w:ascii="Palatino Linotype" w:eastAsia="Palatino Linotype" w:hAnsi="Palatino Linotype" w:cs="Palatino Linotype"/>
          <w:sz w:val="24"/>
          <w:szCs w:val="24"/>
        </w:rPr>
        <w:t xml:space="preserve"> samples from a breadth of populations in Tanzania, we found 8 novel amino acid substitutions in the </w:t>
      </w:r>
      <w:proofErr w:type="spellStart"/>
      <w:r w:rsidRPr="137CD513">
        <w:rPr>
          <w:rFonts w:ascii="Palatino Linotype" w:eastAsia="Palatino Linotype" w:hAnsi="Palatino Linotype" w:cs="Palatino Linotype"/>
          <w:i/>
          <w:iCs/>
          <w:sz w:val="24"/>
          <w:szCs w:val="24"/>
        </w:rPr>
        <w:t>Vgsc</w:t>
      </w:r>
      <w:proofErr w:type="spellEnd"/>
      <w:r w:rsidRPr="137CD513">
        <w:rPr>
          <w:rFonts w:ascii="Palatino Linotype" w:eastAsia="Palatino Linotype" w:hAnsi="Palatino Linotype" w:cs="Palatino Linotype"/>
          <w:sz w:val="24"/>
          <w:szCs w:val="24"/>
        </w:rPr>
        <w:t xml:space="preserve"> gene, including the </w:t>
      </w:r>
      <w:proofErr w:type="spellStart"/>
      <w:r w:rsidRPr="137CD513">
        <w:rPr>
          <w:rFonts w:ascii="Palatino Linotype" w:eastAsia="Palatino Linotype" w:hAnsi="Palatino Linotype" w:cs="Palatino Linotype"/>
          <w:i/>
          <w:iCs/>
          <w:sz w:val="24"/>
          <w:szCs w:val="24"/>
        </w:rPr>
        <w:t>kdr</w:t>
      </w:r>
      <w:proofErr w:type="spellEnd"/>
      <w:r w:rsidRPr="137CD513">
        <w:rPr>
          <w:rFonts w:ascii="Palatino Linotype" w:eastAsia="Palatino Linotype" w:hAnsi="Palatino Linotype" w:cs="Palatino Linotype"/>
          <w:sz w:val="24"/>
          <w:szCs w:val="24"/>
        </w:rPr>
        <w:t xml:space="preserve"> variant, L1014F (L976F in </w:t>
      </w:r>
      <w:r w:rsidRPr="137CD513">
        <w:rPr>
          <w:rFonts w:ascii="Palatino Linotype" w:eastAsia="Palatino Linotype" w:hAnsi="Palatino Linotype" w:cs="Palatino Linotype"/>
          <w:i/>
          <w:iCs/>
          <w:sz w:val="24"/>
          <w:szCs w:val="24"/>
        </w:rPr>
        <w:t xml:space="preserve">An. </w:t>
      </w:r>
      <w:proofErr w:type="spellStart"/>
      <w:r w:rsidRPr="137CD513">
        <w:rPr>
          <w:rFonts w:ascii="Palatino Linotype" w:eastAsia="Palatino Linotype" w:hAnsi="Palatino Linotype" w:cs="Palatino Linotype"/>
          <w:i/>
          <w:iCs/>
          <w:sz w:val="24"/>
          <w:szCs w:val="24"/>
        </w:rPr>
        <w:t>funestus</w:t>
      </w:r>
      <w:proofErr w:type="spellEnd"/>
      <w:r w:rsidRPr="137CD513">
        <w:rPr>
          <w:rFonts w:ascii="Palatino Linotype" w:eastAsia="Palatino Linotype" w:hAnsi="Palatino Linotype" w:cs="Palatino Linotype"/>
          <w:sz w:val="24"/>
          <w:szCs w:val="24"/>
        </w:rPr>
        <w:t xml:space="preserve">), </w:t>
      </w:r>
      <w:r w:rsidR="4A389C7A" w:rsidRPr="137CD513">
        <w:rPr>
          <w:rFonts w:ascii="Palatino Linotype" w:eastAsia="Palatino Linotype" w:hAnsi="Palatino Linotype" w:cs="Palatino Linotype"/>
          <w:sz w:val="24"/>
          <w:szCs w:val="24"/>
        </w:rPr>
        <w:t xml:space="preserve">in tight linkage disequilibrium with </w:t>
      </w:r>
      <w:r w:rsidRPr="137CD513">
        <w:rPr>
          <w:rFonts w:ascii="Palatino Linotype" w:eastAsia="Palatino Linotype" w:hAnsi="Palatino Linotype" w:cs="Palatino Linotype"/>
          <w:sz w:val="24"/>
          <w:szCs w:val="24"/>
        </w:rPr>
        <w:t xml:space="preserve">another (P1842S). The mutants were found only at high frequency in one region, with a significant decline between 2017 and 2023. When evaluating the resistance phenotype of these samples, we found a strong association between L976F and survivorship to the exposure to DDT insecticide, but no association with a pyrethroid insecticide (deltamethrin). </w:t>
      </w:r>
      <w:r w:rsidR="05E211AA" w:rsidRPr="137CD513">
        <w:rPr>
          <w:rFonts w:ascii="Palatino Linotype" w:eastAsia="Palatino Linotype" w:hAnsi="Palatino Linotype" w:cs="Palatino Linotype"/>
          <w:color w:val="174E86"/>
          <w:sz w:val="24"/>
          <w:szCs w:val="24"/>
        </w:rPr>
        <w:t xml:space="preserve"> </w:t>
      </w:r>
      <w:r w:rsidR="001A1C67">
        <w:rPr>
          <w:rFonts w:ascii="Palatino Linotype" w:eastAsia="Palatino Linotype" w:hAnsi="Palatino Linotype" w:cs="Palatino Linotype"/>
          <w:sz w:val="24"/>
          <w:szCs w:val="24"/>
        </w:rPr>
        <w:t xml:space="preserve">Further study </w:t>
      </w:r>
      <w:r w:rsidRPr="137CD513">
        <w:rPr>
          <w:rFonts w:ascii="Palatino Linotype" w:eastAsia="Palatino Linotype" w:hAnsi="Palatino Linotype" w:cs="Palatino Linotype"/>
          <w:sz w:val="24"/>
          <w:szCs w:val="24"/>
        </w:rPr>
        <w:t xml:space="preserve">is necessary to </w:t>
      </w:r>
      <w:r w:rsidR="001A1C67">
        <w:rPr>
          <w:rFonts w:ascii="Palatino Linotype" w:eastAsia="Palatino Linotype" w:hAnsi="Palatino Linotype" w:cs="Palatino Linotype"/>
          <w:sz w:val="24"/>
          <w:szCs w:val="24"/>
        </w:rPr>
        <w:t>identify</w:t>
      </w:r>
      <w:r w:rsidR="001A1C67" w:rsidRPr="137CD513">
        <w:rPr>
          <w:rFonts w:ascii="Palatino Linotype" w:eastAsia="Palatino Linotype" w:hAnsi="Palatino Linotype" w:cs="Palatino Linotype"/>
          <w:sz w:val="24"/>
          <w:szCs w:val="24"/>
        </w:rPr>
        <w:t xml:space="preserve"> </w:t>
      </w:r>
      <w:r w:rsidRPr="137CD513">
        <w:rPr>
          <w:rFonts w:ascii="Palatino Linotype" w:eastAsia="Palatino Linotype" w:hAnsi="Palatino Linotype" w:cs="Palatino Linotype"/>
          <w:sz w:val="24"/>
          <w:szCs w:val="24"/>
        </w:rPr>
        <w:t>the</w:t>
      </w:r>
      <w:r w:rsidR="649555C9" w:rsidRPr="137CD513">
        <w:rPr>
          <w:rFonts w:ascii="Palatino Linotype" w:eastAsia="Palatino Linotype" w:hAnsi="Palatino Linotype" w:cs="Palatino Linotype"/>
          <w:sz w:val="24"/>
          <w:szCs w:val="24"/>
        </w:rPr>
        <w:t xml:space="preserve"> </w:t>
      </w:r>
      <w:r w:rsidR="0112E0E2" w:rsidRPr="137CD513">
        <w:rPr>
          <w:rFonts w:ascii="Palatino Linotype" w:eastAsia="Palatino Linotype" w:hAnsi="Palatino Linotype" w:cs="Palatino Linotype"/>
          <w:sz w:val="24"/>
          <w:szCs w:val="24"/>
        </w:rPr>
        <w:t>o</w:t>
      </w:r>
      <w:r w:rsidR="2776DBA3" w:rsidRPr="137CD513">
        <w:rPr>
          <w:rFonts w:ascii="Palatino Linotype" w:eastAsia="Palatino Linotype" w:hAnsi="Palatino Linotype" w:cs="Palatino Linotype"/>
          <w:sz w:val="24"/>
          <w:szCs w:val="24"/>
        </w:rPr>
        <w:t>r</w:t>
      </w:r>
      <w:r w:rsidRPr="137CD513">
        <w:rPr>
          <w:rFonts w:ascii="Palatino Linotype" w:eastAsia="Palatino Linotype" w:hAnsi="Palatino Linotype" w:cs="Palatino Linotype"/>
          <w:sz w:val="24"/>
          <w:szCs w:val="24"/>
        </w:rPr>
        <w:t xml:space="preserve">igin of </w:t>
      </w:r>
      <w:proofErr w:type="spellStart"/>
      <w:r w:rsidRPr="137CD513">
        <w:rPr>
          <w:rFonts w:ascii="Palatino Linotype" w:eastAsia="Palatino Linotype" w:hAnsi="Palatino Linotype" w:cs="Palatino Linotype"/>
          <w:i/>
          <w:iCs/>
          <w:sz w:val="24"/>
          <w:szCs w:val="24"/>
        </w:rPr>
        <w:t>kdr</w:t>
      </w:r>
      <w:proofErr w:type="spellEnd"/>
      <w:r w:rsidRPr="137CD513">
        <w:rPr>
          <w:rFonts w:ascii="Palatino Linotype" w:eastAsia="Palatino Linotype" w:hAnsi="Palatino Linotype" w:cs="Palatino Linotype"/>
          <w:sz w:val="24"/>
          <w:szCs w:val="24"/>
        </w:rPr>
        <w:t xml:space="preserve"> in </w:t>
      </w:r>
      <w:r w:rsidRPr="137CD513">
        <w:rPr>
          <w:rFonts w:ascii="Palatino Linotype" w:eastAsia="Palatino Linotype" w:hAnsi="Palatino Linotype" w:cs="Palatino Linotype"/>
          <w:i/>
          <w:iCs/>
          <w:sz w:val="24"/>
          <w:szCs w:val="24"/>
        </w:rPr>
        <w:t xml:space="preserve">An. </w:t>
      </w:r>
      <w:proofErr w:type="spellStart"/>
      <w:r w:rsidRPr="137CD513">
        <w:rPr>
          <w:rFonts w:ascii="Palatino Linotype" w:eastAsia="Palatino Linotype" w:hAnsi="Palatino Linotype" w:cs="Palatino Linotype"/>
          <w:i/>
          <w:iCs/>
          <w:sz w:val="24"/>
          <w:szCs w:val="24"/>
        </w:rPr>
        <w:t>funestus</w:t>
      </w:r>
      <w:proofErr w:type="spellEnd"/>
      <w:r w:rsidRPr="137CD513">
        <w:rPr>
          <w:rFonts w:ascii="Palatino Linotype" w:eastAsia="Palatino Linotype" w:hAnsi="Palatino Linotype" w:cs="Palatino Linotype"/>
          <w:sz w:val="24"/>
          <w:szCs w:val="24"/>
        </w:rPr>
        <w:t xml:space="preserve">, and </w:t>
      </w:r>
      <w:r w:rsidR="001A1C67">
        <w:rPr>
          <w:rFonts w:ascii="Palatino Linotype" w:eastAsia="Palatino Linotype" w:hAnsi="Palatino Linotype" w:cs="Palatino Linotype"/>
          <w:sz w:val="24"/>
          <w:szCs w:val="24"/>
        </w:rPr>
        <w:t>the extent to which it may</w:t>
      </w:r>
      <w:r w:rsidRPr="137CD513">
        <w:rPr>
          <w:rFonts w:ascii="Palatino Linotype" w:eastAsia="Palatino Linotype" w:hAnsi="Palatino Linotype" w:cs="Palatino Linotype"/>
          <w:sz w:val="24"/>
          <w:szCs w:val="24"/>
        </w:rPr>
        <w:t xml:space="preserve"> threaten the effectiveness of insecticide-based vector control in Africa.</w:t>
      </w:r>
    </w:p>
    <w:p w14:paraId="61BE784F" w14:textId="77777777" w:rsidR="00B15AB2" w:rsidRPr="00B15AB2" w:rsidRDefault="00B15AB2">
      <w:pPr>
        <w:spacing w:line="360" w:lineRule="auto"/>
        <w:rPr>
          <w:rFonts w:ascii="Palatino Linotype" w:eastAsia="Palatino Linotype" w:hAnsi="Palatino Linotype" w:cs="Palatino Linotype"/>
          <w:b/>
          <w:bCs/>
          <w:sz w:val="24"/>
          <w:szCs w:val="24"/>
        </w:rPr>
        <w:pPrChange w:id="3" w:author="Joel Ouma Odero (PGR)" w:date="2024-05-01T12:33:00Z">
          <w:pPr>
            <w:spacing w:line="360" w:lineRule="auto"/>
            <w:jc w:val="both"/>
          </w:pPr>
        </w:pPrChange>
      </w:pPr>
      <w:commentRangeStart w:id="4"/>
      <w:r w:rsidRPr="00B15AB2">
        <w:rPr>
          <w:rFonts w:ascii="Palatino Linotype" w:eastAsia="Palatino Linotype" w:hAnsi="Palatino Linotype" w:cs="Palatino Linotype"/>
          <w:b/>
          <w:bCs/>
          <w:sz w:val="24"/>
          <w:szCs w:val="24"/>
        </w:rPr>
        <w:t>Teaser</w:t>
      </w:r>
      <w:commentRangeEnd w:id="4"/>
      <w:r w:rsidR="006D30B8">
        <w:rPr>
          <w:rStyle w:val="CommentReference"/>
        </w:rPr>
        <w:commentReference w:id="4"/>
      </w:r>
    </w:p>
    <w:p w14:paraId="7FD54EE5" w14:textId="02AEFF2B" w:rsidR="00BA5266" w:rsidRPr="00B15AB2" w:rsidRDefault="00167525">
      <w:pPr>
        <w:spacing w:line="360" w:lineRule="auto"/>
        <w:rPr>
          <w:rFonts w:ascii="Palatino Linotype" w:eastAsia="Palatino Linotype" w:hAnsi="Palatino Linotype" w:cs="Palatino Linotype"/>
          <w:sz w:val="24"/>
          <w:szCs w:val="24"/>
        </w:rPr>
        <w:pPrChange w:id="5" w:author="Joel Ouma Odero (PGR)" w:date="2024-05-01T12:33:00Z">
          <w:pPr>
            <w:spacing w:line="360" w:lineRule="auto"/>
            <w:jc w:val="both"/>
          </w:pPr>
        </w:pPrChange>
      </w:pPr>
      <w:r>
        <w:rPr>
          <w:rFonts w:ascii="Palatino Linotype" w:eastAsia="Palatino Linotype" w:hAnsi="Palatino Linotype" w:cs="Palatino Linotype"/>
          <w:sz w:val="24"/>
          <w:szCs w:val="24"/>
        </w:rPr>
        <w:t>Emergence of</w:t>
      </w:r>
      <w:r w:rsidR="00333C60">
        <w:rPr>
          <w:rFonts w:ascii="Palatino Linotype" w:eastAsia="Palatino Linotype" w:hAnsi="Palatino Linotype" w:cs="Palatino Linotype"/>
          <w:sz w:val="24"/>
          <w:szCs w:val="24"/>
        </w:rPr>
        <w:t xml:space="preserve"> a</w:t>
      </w:r>
      <w:r w:rsidR="00E913E7">
        <w:rPr>
          <w:rFonts w:ascii="Palatino Linotype" w:eastAsia="Palatino Linotype" w:hAnsi="Palatino Linotype" w:cs="Palatino Linotype"/>
          <w:sz w:val="24"/>
          <w:szCs w:val="24"/>
        </w:rPr>
        <w:t xml:space="preserve"> </w:t>
      </w:r>
      <w:r>
        <w:rPr>
          <w:rFonts w:ascii="Palatino Linotype" w:eastAsia="Palatino Linotype" w:hAnsi="Palatino Linotype" w:cs="Palatino Linotype"/>
          <w:sz w:val="24"/>
          <w:szCs w:val="24"/>
        </w:rPr>
        <w:t>n</w:t>
      </w:r>
      <w:r w:rsidR="00333C60">
        <w:rPr>
          <w:rFonts w:ascii="Palatino Linotype" w:eastAsia="Palatino Linotype" w:hAnsi="Palatino Linotype" w:cs="Palatino Linotype"/>
          <w:sz w:val="24"/>
          <w:szCs w:val="24"/>
        </w:rPr>
        <w:t>ovel</w:t>
      </w:r>
      <w:r>
        <w:rPr>
          <w:rFonts w:ascii="Palatino Linotype" w:eastAsia="Palatino Linotype" w:hAnsi="Palatino Linotype" w:cs="Palatino Linotype"/>
          <w:sz w:val="24"/>
          <w:szCs w:val="24"/>
        </w:rPr>
        <w:t xml:space="preserve"> insecticide resistance mechanism</w:t>
      </w:r>
      <w:r w:rsidR="00E913E7">
        <w:rPr>
          <w:rFonts w:ascii="Palatino Linotype" w:eastAsia="Palatino Linotype" w:hAnsi="Palatino Linotype" w:cs="Palatino Linotype"/>
          <w:sz w:val="24"/>
          <w:szCs w:val="24"/>
        </w:rPr>
        <w:t xml:space="preserve"> </w:t>
      </w:r>
      <w:r w:rsidR="00D12912">
        <w:rPr>
          <w:rFonts w:ascii="Palatino Linotype" w:eastAsia="Palatino Linotype" w:hAnsi="Palatino Linotype" w:cs="Palatino Linotype"/>
          <w:sz w:val="24"/>
          <w:szCs w:val="24"/>
        </w:rPr>
        <w:t xml:space="preserve">in </w:t>
      </w:r>
      <w:r w:rsidR="00E0335B">
        <w:rPr>
          <w:rFonts w:ascii="Palatino Linotype" w:eastAsia="Palatino Linotype" w:hAnsi="Palatino Linotype" w:cs="Palatino Linotype"/>
          <w:sz w:val="24"/>
          <w:szCs w:val="24"/>
        </w:rPr>
        <w:t xml:space="preserve">an </w:t>
      </w:r>
      <w:r w:rsidR="00164E87">
        <w:rPr>
          <w:rFonts w:ascii="Palatino Linotype" w:eastAsia="Palatino Linotype" w:hAnsi="Palatino Linotype" w:cs="Palatino Linotype"/>
          <w:sz w:val="24"/>
          <w:szCs w:val="24"/>
        </w:rPr>
        <w:t>African malaria mosquito</w:t>
      </w:r>
      <w:r w:rsidR="00D12912">
        <w:rPr>
          <w:rFonts w:ascii="Palatino Linotype" w:eastAsia="Palatino Linotype" w:hAnsi="Palatino Linotype" w:cs="Palatino Linotype"/>
          <w:sz w:val="24"/>
          <w:szCs w:val="24"/>
        </w:rPr>
        <w:t xml:space="preserve"> </w:t>
      </w:r>
      <w:r w:rsidR="00E913E7">
        <w:rPr>
          <w:rFonts w:ascii="Palatino Linotype" w:eastAsia="Palatino Linotype" w:hAnsi="Palatino Linotype" w:cs="Palatino Linotype"/>
          <w:sz w:val="24"/>
          <w:szCs w:val="24"/>
        </w:rPr>
        <w:t xml:space="preserve">threatens </w:t>
      </w:r>
      <w:r w:rsidR="00AE2673">
        <w:rPr>
          <w:rFonts w:ascii="Palatino Linotype" w:eastAsia="Palatino Linotype" w:hAnsi="Palatino Linotype" w:cs="Palatino Linotype"/>
          <w:sz w:val="24"/>
          <w:szCs w:val="24"/>
        </w:rPr>
        <w:t>control</w:t>
      </w:r>
      <w:r w:rsidR="0086105A">
        <w:rPr>
          <w:rFonts w:ascii="Palatino Linotype" w:eastAsia="Palatino Linotype" w:hAnsi="Palatino Linotype" w:cs="Palatino Linotype"/>
          <w:sz w:val="24"/>
          <w:szCs w:val="24"/>
        </w:rPr>
        <w:t xml:space="preserve"> of the killer disease</w:t>
      </w:r>
      <w:r>
        <w:rPr>
          <w:rFonts w:ascii="Palatino Linotype" w:eastAsia="Palatino Linotype" w:hAnsi="Palatino Linotype" w:cs="Palatino Linotype"/>
          <w:sz w:val="24"/>
          <w:szCs w:val="24"/>
        </w:rPr>
        <w:t xml:space="preserve">. </w:t>
      </w:r>
    </w:p>
    <w:p w14:paraId="003BF1B7" w14:textId="77777777" w:rsidR="00B42502" w:rsidRDefault="00B42502">
      <w:pPr>
        <w:spacing w:line="360" w:lineRule="auto"/>
        <w:rPr>
          <w:rFonts w:ascii="Palatino Linotype" w:eastAsia="Palatino Linotype" w:hAnsi="Palatino Linotype" w:cs="Palatino Linotype"/>
          <w:b/>
          <w:sz w:val="24"/>
          <w:szCs w:val="24"/>
        </w:rPr>
        <w:pPrChange w:id="6" w:author="Joel Ouma Odero (PGR)" w:date="2024-05-01T12:33:00Z">
          <w:pPr>
            <w:spacing w:line="360" w:lineRule="auto"/>
            <w:jc w:val="both"/>
          </w:pPr>
        </w:pPrChange>
      </w:pPr>
    </w:p>
    <w:p w14:paraId="520FDB96" w14:textId="77777777" w:rsidR="00B42502" w:rsidRDefault="00B42502">
      <w:pPr>
        <w:spacing w:line="360" w:lineRule="auto"/>
        <w:rPr>
          <w:rFonts w:ascii="Palatino Linotype" w:eastAsia="Palatino Linotype" w:hAnsi="Palatino Linotype" w:cs="Palatino Linotype"/>
          <w:b/>
          <w:sz w:val="24"/>
          <w:szCs w:val="24"/>
        </w:rPr>
        <w:pPrChange w:id="7" w:author="Joel Ouma Odero (PGR)" w:date="2024-05-01T12:33:00Z">
          <w:pPr>
            <w:spacing w:line="360" w:lineRule="auto"/>
            <w:jc w:val="both"/>
          </w:pPr>
        </w:pPrChange>
      </w:pPr>
    </w:p>
    <w:p w14:paraId="44A2289E" w14:textId="77777777" w:rsidR="001A1C67" w:rsidRDefault="001A1C67">
      <w:pPr>
        <w:spacing w:line="360" w:lineRule="auto"/>
        <w:rPr>
          <w:rFonts w:ascii="Palatino Linotype" w:eastAsia="Palatino Linotype" w:hAnsi="Palatino Linotype" w:cs="Palatino Linotype"/>
          <w:b/>
          <w:sz w:val="24"/>
          <w:szCs w:val="24"/>
        </w:rPr>
        <w:pPrChange w:id="8" w:author="Joel Ouma Odero (PGR)" w:date="2024-05-01T12:33:00Z">
          <w:pPr>
            <w:spacing w:line="360" w:lineRule="auto"/>
            <w:jc w:val="both"/>
          </w:pPr>
        </w:pPrChange>
      </w:pPr>
    </w:p>
    <w:p w14:paraId="2B5BC26A" w14:textId="77777777" w:rsidR="001A1C67" w:rsidRDefault="001A1C67">
      <w:pPr>
        <w:spacing w:line="360" w:lineRule="auto"/>
        <w:rPr>
          <w:rFonts w:ascii="Palatino Linotype" w:eastAsia="Palatino Linotype" w:hAnsi="Palatino Linotype" w:cs="Palatino Linotype"/>
          <w:b/>
          <w:sz w:val="24"/>
          <w:szCs w:val="24"/>
        </w:rPr>
        <w:pPrChange w:id="9" w:author="Joel Ouma Odero (PGR)" w:date="2024-05-01T12:33:00Z">
          <w:pPr>
            <w:spacing w:line="360" w:lineRule="auto"/>
            <w:jc w:val="both"/>
          </w:pPr>
        </w:pPrChange>
      </w:pPr>
    </w:p>
    <w:p w14:paraId="70AABE0E" w14:textId="77777777" w:rsidR="006D30B8" w:rsidRDefault="006D30B8">
      <w:pPr>
        <w:spacing w:line="360" w:lineRule="auto"/>
        <w:rPr>
          <w:rFonts w:ascii="Palatino Linotype" w:eastAsia="Palatino Linotype" w:hAnsi="Palatino Linotype" w:cs="Palatino Linotype"/>
          <w:b/>
          <w:sz w:val="24"/>
          <w:szCs w:val="24"/>
        </w:rPr>
        <w:pPrChange w:id="10" w:author="Joel Ouma Odero (PGR)" w:date="2024-05-01T12:33:00Z">
          <w:pPr>
            <w:spacing w:line="360" w:lineRule="auto"/>
            <w:jc w:val="both"/>
          </w:pPr>
        </w:pPrChange>
      </w:pPr>
    </w:p>
    <w:p w14:paraId="4727B655" w14:textId="77777777" w:rsidR="006D30B8" w:rsidRDefault="006D30B8">
      <w:pPr>
        <w:spacing w:line="360" w:lineRule="auto"/>
        <w:rPr>
          <w:rFonts w:ascii="Palatino Linotype" w:eastAsia="Palatino Linotype" w:hAnsi="Palatino Linotype" w:cs="Palatino Linotype"/>
          <w:b/>
          <w:sz w:val="24"/>
          <w:szCs w:val="24"/>
        </w:rPr>
        <w:pPrChange w:id="11" w:author="Joel Ouma Odero (PGR)" w:date="2024-05-01T12:33:00Z">
          <w:pPr>
            <w:spacing w:line="360" w:lineRule="auto"/>
            <w:jc w:val="both"/>
          </w:pPr>
        </w:pPrChange>
      </w:pPr>
    </w:p>
    <w:p w14:paraId="200D27FB" w14:textId="77777777" w:rsidR="006D30B8" w:rsidRDefault="006D30B8">
      <w:pPr>
        <w:spacing w:line="360" w:lineRule="auto"/>
        <w:rPr>
          <w:rFonts w:ascii="Palatino Linotype" w:eastAsia="Palatino Linotype" w:hAnsi="Palatino Linotype" w:cs="Palatino Linotype"/>
          <w:b/>
          <w:sz w:val="24"/>
          <w:szCs w:val="24"/>
        </w:rPr>
        <w:pPrChange w:id="12" w:author="Joel Ouma Odero (PGR)" w:date="2024-05-01T12:33:00Z">
          <w:pPr>
            <w:spacing w:line="360" w:lineRule="auto"/>
            <w:jc w:val="both"/>
          </w:pPr>
        </w:pPrChange>
      </w:pPr>
    </w:p>
    <w:p w14:paraId="7D50A699" w14:textId="697F41E5" w:rsidR="003B53A1" w:rsidRDefault="005308C7">
      <w:pPr>
        <w:spacing w:line="360" w:lineRule="auto"/>
        <w:rPr>
          <w:rFonts w:ascii="Palatino Linotype" w:eastAsia="Palatino Linotype" w:hAnsi="Palatino Linotype" w:cs="Palatino Linotype"/>
          <w:b/>
          <w:sz w:val="24"/>
          <w:szCs w:val="24"/>
        </w:rPr>
        <w:pPrChange w:id="13" w:author="Joel Ouma Odero (PGR)" w:date="2024-05-01T12:33:00Z">
          <w:pPr>
            <w:spacing w:line="360" w:lineRule="auto"/>
            <w:jc w:val="both"/>
          </w:pPr>
        </w:pPrChange>
      </w:pPr>
      <w:r>
        <w:rPr>
          <w:rFonts w:ascii="Palatino Linotype" w:eastAsia="Palatino Linotype" w:hAnsi="Palatino Linotype" w:cs="Palatino Linotype"/>
          <w:b/>
          <w:sz w:val="24"/>
          <w:szCs w:val="24"/>
        </w:rPr>
        <w:lastRenderedPageBreak/>
        <w:t>Introductio</w:t>
      </w:r>
      <w:r w:rsidR="00317B56">
        <w:rPr>
          <w:rFonts w:ascii="Palatino Linotype" w:eastAsia="Palatino Linotype" w:hAnsi="Palatino Linotype" w:cs="Palatino Linotype"/>
          <w:b/>
          <w:sz w:val="24"/>
          <w:szCs w:val="24"/>
        </w:rPr>
        <w:t>n</w:t>
      </w:r>
    </w:p>
    <w:p w14:paraId="7D50A69A" w14:textId="1EF5BC10" w:rsidR="003B53A1" w:rsidRDefault="0FF927E4">
      <w:pPr>
        <w:spacing w:line="360" w:lineRule="auto"/>
        <w:ind w:firstLine="720"/>
        <w:rPr>
          <w:rFonts w:ascii="Palatino Linotype" w:eastAsia="Palatino Linotype" w:hAnsi="Palatino Linotype" w:cs="Palatino Linotype"/>
          <w:sz w:val="24"/>
          <w:szCs w:val="24"/>
        </w:rPr>
        <w:pPrChange w:id="14" w:author="Joel Ouma Odero (PGR)" w:date="2024-05-01T12:33:00Z">
          <w:pPr>
            <w:spacing w:line="360" w:lineRule="auto"/>
            <w:ind w:firstLine="720"/>
            <w:jc w:val="both"/>
          </w:pPr>
        </w:pPrChange>
      </w:pPr>
      <w:r>
        <w:rPr>
          <w:rFonts w:ascii="Palatino Linotype" w:eastAsia="Palatino Linotype" w:hAnsi="Palatino Linotype" w:cs="Palatino Linotype"/>
          <w:sz w:val="24"/>
          <w:szCs w:val="24"/>
        </w:rPr>
        <w:t xml:space="preserve">Chemical insecticides are central to the control of agricultural pests and disease vectors. The control of </w:t>
      </w:r>
      <w:r w:rsidRPr="137CD513">
        <w:rPr>
          <w:rFonts w:ascii="Palatino Linotype" w:eastAsia="Palatino Linotype" w:hAnsi="Palatino Linotype" w:cs="Palatino Linotype"/>
          <w:i/>
          <w:iCs/>
          <w:sz w:val="24"/>
          <w:szCs w:val="24"/>
        </w:rPr>
        <w:t xml:space="preserve">Anopheles </w:t>
      </w:r>
      <w:r>
        <w:rPr>
          <w:rFonts w:ascii="Palatino Linotype" w:eastAsia="Palatino Linotype" w:hAnsi="Palatino Linotype" w:cs="Palatino Linotype"/>
          <w:sz w:val="24"/>
          <w:szCs w:val="24"/>
        </w:rPr>
        <w:t xml:space="preserve">mosquitoes through the distribution of over 2.9 billion </w:t>
      </w:r>
      <w:r w:rsidR="3900D2A7">
        <w:rPr>
          <w:rFonts w:ascii="Palatino Linotype" w:eastAsia="Palatino Linotype" w:hAnsi="Palatino Linotype" w:cs="Palatino Linotype"/>
          <w:sz w:val="24"/>
          <w:szCs w:val="24"/>
        </w:rPr>
        <w:t>insecticide-treated</w:t>
      </w:r>
      <w:r>
        <w:rPr>
          <w:rFonts w:ascii="Palatino Linotype" w:eastAsia="Palatino Linotype" w:hAnsi="Palatino Linotype" w:cs="Palatino Linotype"/>
          <w:sz w:val="24"/>
          <w:szCs w:val="24"/>
        </w:rPr>
        <w:t xml:space="preserve"> </w:t>
      </w:r>
      <w:r w:rsidR="3F67915D">
        <w:rPr>
          <w:rFonts w:ascii="Palatino Linotype" w:eastAsia="Palatino Linotype" w:hAnsi="Palatino Linotype" w:cs="Palatino Linotype"/>
          <w:sz w:val="24"/>
          <w:szCs w:val="24"/>
        </w:rPr>
        <w:t>bed nets</w:t>
      </w:r>
      <w:r>
        <w:rPr>
          <w:rFonts w:ascii="Palatino Linotype" w:eastAsia="Palatino Linotype" w:hAnsi="Palatino Linotype" w:cs="Palatino Linotype"/>
          <w:sz w:val="24"/>
          <w:szCs w:val="24"/>
        </w:rPr>
        <w:t xml:space="preserve"> (ITNs)</w:t>
      </w:r>
      <w:r w:rsidR="00A14B30">
        <w:rPr>
          <w:rFonts w:ascii="Palatino Linotype" w:eastAsia="Palatino Linotype" w:hAnsi="Palatino Linotype" w:cs="Palatino Linotype"/>
          <w:sz w:val="24"/>
          <w:szCs w:val="24"/>
        </w:rPr>
        <w:fldChar w:fldCharType="begin"/>
      </w:r>
      <w:r w:rsidR="00982DCC">
        <w:rPr>
          <w:rFonts w:ascii="Palatino Linotype" w:eastAsia="Palatino Linotype" w:hAnsi="Palatino Linotype" w:cs="Palatino Linotype"/>
          <w:sz w:val="24"/>
          <w:szCs w:val="24"/>
        </w:rPr>
        <w:instrText xml:space="preserve"> ADDIN EN.CITE &lt;EndNote&gt;&lt;Cite&gt;&lt;Author&gt;WHO&lt;/Author&gt;&lt;Year&gt;2023&lt;/Year&gt;&lt;RecNum&gt;578&lt;/RecNum&gt;&lt;DisplayText&gt;&lt;style face="superscript"&gt;1&lt;/style&gt;&lt;/DisplayText&gt;&lt;record&gt;&lt;rec-number&gt;578&lt;/rec-number&gt;&lt;foreign-keys&gt;&lt;key app="EN" db-id="0tverst04vdvehe5fax5sp572a0e0ta2wa0s" timestamp="1705474413"&gt;578&lt;/key&gt;&lt;/foreign-keys&gt;&lt;ref-type name="Web Page"&gt;12&lt;/ref-type&gt;&lt;contributors&gt;&lt;authors&gt;&lt;author&gt;WHO&lt;/author&gt;&lt;/authors&gt;&lt;/contributors&gt;&lt;titles&gt;&lt;title&gt;World malaria report 2023&lt;/title&gt;&lt;/titles&gt;&lt;number&gt;5 January 2024&lt;/number&gt;&lt;dates&gt;&lt;year&gt;2023&lt;/year&gt;&lt;/dates&gt;&lt;publisher&gt;WHO&lt;/publisher&gt;&lt;urls&gt;&lt;related-urls&gt;&lt;url&gt;https://www.who.int/teams/global-malaria-programme/reports/world-malaria-report-2023&lt;/url&gt;&lt;/related-urls&gt;&lt;/urls&gt;&lt;/record&gt;&lt;/Cite&gt;&lt;/EndNote&gt;</w:instrText>
      </w:r>
      <w:r w:rsidR="00A14B30">
        <w:rPr>
          <w:rFonts w:ascii="Palatino Linotype" w:eastAsia="Palatino Linotype" w:hAnsi="Palatino Linotype" w:cs="Palatino Linotype"/>
          <w:sz w:val="24"/>
          <w:szCs w:val="24"/>
        </w:rPr>
        <w:fldChar w:fldCharType="separate"/>
      </w:r>
      <w:r w:rsidR="1F4CE3C7" w:rsidRPr="00E620C7">
        <w:rPr>
          <w:rFonts w:ascii="Palatino Linotype" w:eastAsia="Palatino Linotype" w:hAnsi="Palatino Linotype" w:cs="Palatino Linotype"/>
          <w:noProof/>
          <w:sz w:val="24"/>
          <w:szCs w:val="24"/>
          <w:vertAlign w:val="superscript"/>
        </w:rPr>
        <w:t>1</w:t>
      </w:r>
      <w:r w:rsidR="00A14B30">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has helped avert an estimated 633 million cases of malaria</w:t>
      </w:r>
      <w:r w:rsidR="00C57B56">
        <w:rPr>
          <w:rFonts w:ascii="Palatino Linotype" w:eastAsia="Palatino Linotype" w:hAnsi="Palatino Linotype" w:cs="Palatino Linotype"/>
          <w:sz w:val="24"/>
          <w:szCs w:val="24"/>
        </w:rPr>
        <w:fldChar w:fldCharType="begin">
          <w:fldData xml:space="preserve">PEVuZE5vdGU+PENpdGU+PEF1dGhvcj5CaGF0dDwvQXV0aG9yPjxZZWFyPjIwMTU8L1llYXI+PFJl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</w:fldData>
        </w:fldChar>
      </w:r>
      <w:r w:rsidR="00E620C7">
        <w:rPr>
          <w:rFonts w:ascii="Palatino Linotype" w:eastAsia="Palatino Linotype" w:hAnsi="Palatino Linotype" w:cs="Palatino Linotype"/>
          <w:sz w:val="24"/>
          <w:szCs w:val="24"/>
        </w:rPr>
        <w:instrText xml:space="preserve"> ADDIN EN.CITE </w:instrText>
      </w:r>
      <w:r w:rsidR="00E620C7">
        <w:rPr>
          <w:rFonts w:ascii="Palatino Linotype" w:eastAsia="Palatino Linotype" w:hAnsi="Palatino Linotype" w:cs="Palatino Linotype"/>
          <w:sz w:val="24"/>
          <w:szCs w:val="24"/>
        </w:rPr>
        <w:fldChar w:fldCharType="begin">
          <w:fldData xml:space="preserve">PEVuZE5vdGU+PENpdGU+PEF1dGhvcj5CaGF0dDwvQXV0aG9yPjxZZWFyPjIwMTU8L1llYXI+PFJl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</w:fldData>
        </w:fldChar>
      </w:r>
      <w:r w:rsidR="00E620C7">
        <w:rPr>
          <w:rFonts w:ascii="Palatino Linotype" w:eastAsia="Palatino Linotype" w:hAnsi="Palatino Linotype" w:cs="Palatino Linotype"/>
          <w:sz w:val="24"/>
          <w:szCs w:val="24"/>
        </w:rPr>
        <w:instrText xml:space="preserve"> ADDIN EN.CITE.DATA </w:instrText>
      </w:r>
      <w:r w:rsidR="00E620C7">
        <w:rPr>
          <w:rFonts w:ascii="Palatino Linotype" w:eastAsia="Palatino Linotype" w:hAnsi="Palatino Linotype" w:cs="Palatino Linotype"/>
          <w:sz w:val="24"/>
          <w:szCs w:val="24"/>
        </w:rPr>
      </w:r>
      <w:r w:rsidR="00E620C7">
        <w:rPr>
          <w:rFonts w:ascii="Palatino Linotype" w:eastAsia="Palatino Linotype" w:hAnsi="Palatino Linotype" w:cs="Palatino Linotype"/>
          <w:sz w:val="24"/>
          <w:szCs w:val="24"/>
        </w:rPr>
        <w:fldChar w:fldCharType="end"/>
      </w:r>
      <w:r w:rsidR="00C57B56">
        <w:rPr>
          <w:rFonts w:ascii="Palatino Linotype" w:eastAsia="Palatino Linotype" w:hAnsi="Palatino Linotype" w:cs="Palatino Linotype"/>
          <w:sz w:val="24"/>
          <w:szCs w:val="24"/>
        </w:rPr>
      </w:r>
      <w:r w:rsidR="00C57B56">
        <w:rPr>
          <w:rFonts w:ascii="Palatino Linotype" w:eastAsia="Palatino Linotype" w:hAnsi="Palatino Linotype" w:cs="Palatino Linotype"/>
          <w:sz w:val="24"/>
          <w:szCs w:val="24"/>
        </w:rPr>
        <w:fldChar w:fldCharType="separate"/>
      </w:r>
      <w:r w:rsidR="1F4CE3C7" w:rsidRPr="00E620C7">
        <w:rPr>
          <w:rFonts w:ascii="Palatino Linotype" w:eastAsia="Palatino Linotype" w:hAnsi="Palatino Linotype" w:cs="Palatino Linotype"/>
          <w:noProof/>
          <w:sz w:val="24"/>
          <w:szCs w:val="24"/>
          <w:vertAlign w:val="superscript"/>
        </w:rPr>
        <w:t>2</w:t>
      </w:r>
      <w:r w:rsidR="00C57B56">
        <w:rPr>
          <w:rFonts w:ascii="Palatino Linotype" w:eastAsia="Palatino Linotype" w:hAnsi="Palatino Linotype" w:cs="Palatino Linotype"/>
          <w:sz w:val="24"/>
          <w:szCs w:val="24"/>
        </w:rPr>
        <w:fldChar w:fldCharType="end"/>
      </w:r>
      <w:r w:rsidR="599B0A96">
        <w:rPr>
          <w:rFonts w:ascii="Palatino Linotype" w:eastAsia="Palatino Linotype" w:hAnsi="Palatino Linotype" w:cs="Palatino Linotype"/>
          <w:sz w:val="24"/>
          <w:szCs w:val="24"/>
        </w:rPr>
        <w:t xml:space="preserve"> </w:t>
      </w:r>
      <w:r>
        <w:rPr>
          <w:rFonts w:ascii="Palatino Linotype" w:eastAsia="Palatino Linotype" w:hAnsi="Palatino Linotype" w:cs="Palatino Linotype"/>
          <w:sz w:val="24"/>
          <w:szCs w:val="24"/>
        </w:rPr>
        <w:t>- a disease that still kills 600,000 yearly</w:t>
      </w:r>
      <w:r w:rsidR="00A14B30">
        <w:rPr>
          <w:rFonts w:ascii="Palatino Linotype" w:eastAsia="Palatino Linotype" w:hAnsi="Palatino Linotype" w:cs="Palatino Linotype"/>
          <w:sz w:val="24"/>
          <w:szCs w:val="24"/>
        </w:rPr>
        <w:fldChar w:fldCharType="begin"/>
      </w:r>
      <w:r w:rsidR="00982DCC">
        <w:rPr>
          <w:rFonts w:ascii="Palatino Linotype" w:eastAsia="Palatino Linotype" w:hAnsi="Palatino Linotype" w:cs="Palatino Linotype"/>
          <w:sz w:val="24"/>
          <w:szCs w:val="24"/>
        </w:rPr>
        <w:instrText xml:space="preserve"> ADDIN EN.CITE &lt;EndNote&gt;&lt;Cite&gt;&lt;Author&gt;WHO&lt;/Author&gt;&lt;Year&gt;2023&lt;/Year&gt;&lt;RecNum&gt;578&lt;/RecNum&gt;&lt;DisplayText&gt;&lt;style face="superscript"&gt;1&lt;/style&gt;&lt;/DisplayText&gt;&lt;record&gt;&lt;rec-number&gt;578&lt;/rec-number&gt;&lt;foreign-keys&gt;&lt;key app="EN" db-id="0tverst04vdvehe5fax5sp572a0e0ta2wa0s" timestamp="1705474413"&gt;578&lt;/key&gt;&lt;/foreign-keys&gt;&lt;ref-type name="Web Page"&gt;12&lt;/ref-type&gt;&lt;contributors&gt;&lt;authors&gt;&lt;author&gt;WHO&lt;/author&gt;&lt;/authors&gt;&lt;/contributors&gt;&lt;titles&gt;&lt;title&gt;World malaria report 2023&lt;/title&gt;&lt;/titles&gt;&lt;number&gt;5 January 2024&lt;/number&gt;&lt;dates&gt;&lt;year&gt;2023&lt;/year&gt;&lt;/dates&gt;&lt;publisher&gt;WHO&lt;/publisher&gt;&lt;urls&gt;&lt;related-urls&gt;&lt;url&gt;https://www.who.int/teams/global-malaria-programme/reports/world-malaria-report-2023&lt;/url&gt;&lt;/related-urls&gt;&lt;/urls&gt;&lt;/record&gt;&lt;/Cite&gt;&lt;/EndNote&gt;</w:instrText>
      </w:r>
      <w:r w:rsidR="00A14B30">
        <w:rPr>
          <w:rFonts w:ascii="Palatino Linotype" w:eastAsia="Palatino Linotype" w:hAnsi="Palatino Linotype" w:cs="Palatino Linotype"/>
          <w:sz w:val="24"/>
          <w:szCs w:val="24"/>
        </w:rPr>
        <w:fldChar w:fldCharType="separate"/>
      </w:r>
      <w:r w:rsidR="1F4CE3C7" w:rsidRPr="00E620C7">
        <w:rPr>
          <w:rFonts w:ascii="Palatino Linotype" w:eastAsia="Palatino Linotype" w:hAnsi="Palatino Linotype" w:cs="Palatino Linotype"/>
          <w:noProof/>
          <w:sz w:val="24"/>
          <w:szCs w:val="24"/>
          <w:vertAlign w:val="superscript"/>
        </w:rPr>
        <w:t>1</w:t>
      </w:r>
      <w:r w:rsidR="00A14B30">
        <w:rPr>
          <w:rFonts w:ascii="Palatino Linotype" w:eastAsia="Palatino Linotype" w:hAnsi="Palatino Linotype" w:cs="Palatino Linotype"/>
          <w:sz w:val="24"/>
          <w:szCs w:val="24"/>
        </w:rPr>
        <w:fldChar w:fldCharType="end"/>
      </w:r>
      <w:r w:rsidR="2A193F52">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 xml:space="preserve"> However, the widespread use of insecticide</w:t>
      </w:r>
      <w:r w:rsidR="5E54A469">
        <w:rPr>
          <w:rFonts w:ascii="Palatino Linotype" w:eastAsia="Palatino Linotype" w:hAnsi="Palatino Linotype" w:cs="Palatino Linotype"/>
          <w:sz w:val="24"/>
          <w:szCs w:val="24"/>
        </w:rPr>
        <w:t>s</w:t>
      </w:r>
      <w:r>
        <w:rPr>
          <w:rFonts w:ascii="Palatino Linotype" w:eastAsia="Palatino Linotype" w:hAnsi="Palatino Linotype" w:cs="Palatino Linotype"/>
          <w:sz w:val="24"/>
          <w:szCs w:val="24"/>
        </w:rPr>
        <w:t xml:space="preserve"> for agricultural pest and disease vector control also has detrimental consequences, including direct lethal and sub-lethal effects on </w:t>
      </w:r>
      <w:r w:rsidR="1F4CE3C7">
        <w:rPr>
          <w:rFonts w:ascii="Palatino Linotype" w:eastAsia="Palatino Linotype" w:hAnsi="Palatino Linotype" w:cs="Palatino Linotype"/>
          <w:sz w:val="24"/>
          <w:szCs w:val="24"/>
        </w:rPr>
        <w:t>human</w:t>
      </w:r>
      <w:r w:rsidR="346733F4">
        <w:rPr>
          <w:rFonts w:ascii="Palatino Linotype" w:eastAsia="Palatino Linotype" w:hAnsi="Palatino Linotype" w:cs="Palatino Linotype"/>
          <w:sz w:val="24"/>
          <w:szCs w:val="24"/>
        </w:rPr>
        <w:t xml:space="preserve"> </w:t>
      </w:r>
      <w:r>
        <w:rPr>
          <w:rFonts w:ascii="Palatino Linotype" w:eastAsia="Palatino Linotype" w:hAnsi="Palatino Linotype" w:cs="Palatino Linotype"/>
          <w:sz w:val="24"/>
          <w:szCs w:val="24"/>
        </w:rPr>
        <w:t xml:space="preserve">and animal </w:t>
      </w:r>
      <w:r w:rsidR="05E53423">
        <w:rPr>
          <w:rFonts w:ascii="Palatino Linotype" w:eastAsia="Palatino Linotype" w:hAnsi="Palatino Linotype" w:cs="Palatino Linotype"/>
          <w:sz w:val="24"/>
          <w:szCs w:val="24"/>
        </w:rPr>
        <w:t>health</w:t>
      </w:r>
      <w:r w:rsidR="0089473B">
        <w:rPr>
          <w:rFonts w:ascii="Palatino Linotype" w:eastAsia="Palatino Linotype" w:hAnsi="Palatino Linotype" w:cs="Palatino Linotype"/>
          <w:sz w:val="24"/>
          <w:szCs w:val="24"/>
        </w:rPr>
        <w:fldChar w:fldCharType="begin">
          <w:fldData xml:space="preserve">PEVuZE5vdGU+PENpdGU+PEF1dGhvcj5CZXJueTwvQXV0aG9yPjxZZWFyPjIwMDc8L1llYXI+PFJl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</w:fldData>
        </w:fldChar>
      </w:r>
      <w:r w:rsidR="003B5EE3">
        <w:rPr>
          <w:rFonts w:ascii="Palatino Linotype" w:eastAsia="Palatino Linotype" w:hAnsi="Palatino Linotype" w:cs="Palatino Linotype"/>
          <w:sz w:val="24"/>
          <w:szCs w:val="24"/>
        </w:rPr>
        <w:instrText xml:space="preserve"> ADDIN EN.CITE </w:instrText>
      </w:r>
      <w:r w:rsidR="003B5EE3">
        <w:rPr>
          <w:rFonts w:ascii="Palatino Linotype" w:eastAsia="Palatino Linotype" w:hAnsi="Palatino Linotype" w:cs="Palatino Linotype"/>
          <w:sz w:val="24"/>
          <w:szCs w:val="24"/>
        </w:rPr>
        <w:fldChar w:fldCharType="begin">
          <w:fldData xml:space="preserve">PEVuZE5vdGU+PENpdGU+PEF1dGhvcj5CZXJueTwvQXV0aG9yPjxZZWFyPjIwMDc8L1llYXI+PFJl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</w:fldData>
        </w:fldChar>
      </w:r>
      <w:r w:rsidR="003B5EE3">
        <w:rPr>
          <w:rFonts w:ascii="Palatino Linotype" w:eastAsia="Palatino Linotype" w:hAnsi="Palatino Linotype" w:cs="Palatino Linotype"/>
          <w:sz w:val="24"/>
          <w:szCs w:val="24"/>
        </w:rPr>
        <w:instrText xml:space="preserve"> ADDIN EN.CITE.DATA </w:instrText>
      </w:r>
      <w:r w:rsidR="003B5EE3">
        <w:rPr>
          <w:rFonts w:ascii="Palatino Linotype" w:eastAsia="Palatino Linotype" w:hAnsi="Palatino Linotype" w:cs="Palatino Linotype"/>
          <w:sz w:val="24"/>
          <w:szCs w:val="24"/>
        </w:rPr>
      </w:r>
      <w:r w:rsidR="003B5EE3">
        <w:rPr>
          <w:rFonts w:ascii="Palatino Linotype" w:eastAsia="Palatino Linotype" w:hAnsi="Palatino Linotype" w:cs="Palatino Linotype"/>
          <w:sz w:val="24"/>
          <w:szCs w:val="24"/>
        </w:rPr>
        <w:fldChar w:fldCharType="end"/>
      </w:r>
      <w:r w:rsidR="0089473B">
        <w:rPr>
          <w:rFonts w:ascii="Palatino Linotype" w:eastAsia="Palatino Linotype" w:hAnsi="Palatino Linotype" w:cs="Palatino Linotype"/>
          <w:sz w:val="24"/>
          <w:szCs w:val="24"/>
        </w:rPr>
      </w:r>
      <w:r w:rsidR="0089473B">
        <w:rPr>
          <w:rFonts w:ascii="Palatino Linotype" w:eastAsia="Palatino Linotype" w:hAnsi="Palatino Linotype" w:cs="Palatino Linotype"/>
          <w:sz w:val="24"/>
          <w:szCs w:val="24"/>
        </w:rPr>
        <w:fldChar w:fldCharType="separate"/>
      </w:r>
      <w:r w:rsidR="346733F4" w:rsidRPr="003B5EE3">
        <w:rPr>
          <w:rFonts w:ascii="Palatino Linotype" w:eastAsia="Palatino Linotype" w:hAnsi="Palatino Linotype" w:cs="Palatino Linotype"/>
          <w:noProof/>
          <w:sz w:val="24"/>
          <w:szCs w:val="24"/>
          <w:vertAlign w:val="superscript"/>
        </w:rPr>
        <w:t>3,4</w:t>
      </w:r>
      <w:r w:rsidR="0089473B">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and destabili</w:t>
      </w:r>
      <w:r w:rsidR="4FD50D01">
        <w:rPr>
          <w:rFonts w:ascii="Palatino Linotype" w:eastAsia="Palatino Linotype" w:hAnsi="Palatino Linotype" w:cs="Palatino Linotype"/>
          <w:sz w:val="24"/>
          <w:szCs w:val="24"/>
        </w:rPr>
        <w:t>z</w:t>
      </w:r>
      <w:r>
        <w:rPr>
          <w:rFonts w:ascii="Palatino Linotype" w:eastAsia="Palatino Linotype" w:hAnsi="Palatino Linotype" w:cs="Palatino Linotype"/>
          <w:sz w:val="24"/>
          <w:szCs w:val="24"/>
        </w:rPr>
        <w:t xml:space="preserve">ing effects on ecosystem structure and function. For example, insecticide exposure is a key stressor affecting </w:t>
      </w:r>
      <w:r w:rsidR="0C0C024C">
        <w:rPr>
          <w:rFonts w:ascii="Palatino Linotype" w:eastAsia="Palatino Linotype" w:hAnsi="Palatino Linotype" w:cs="Palatino Linotype"/>
          <w:sz w:val="24"/>
          <w:szCs w:val="24"/>
        </w:rPr>
        <w:t xml:space="preserve">the </w:t>
      </w:r>
      <w:r>
        <w:rPr>
          <w:rFonts w:ascii="Palatino Linotype" w:eastAsia="Palatino Linotype" w:hAnsi="Palatino Linotype" w:cs="Palatino Linotype"/>
          <w:sz w:val="24"/>
          <w:szCs w:val="24"/>
        </w:rPr>
        <w:t>population decline of pollinators, essential for ecosystem health and food production</w:t>
      </w:r>
      <w:r w:rsidR="00F85E17">
        <w:rPr>
          <w:rFonts w:ascii="Palatino Linotype" w:eastAsia="Palatino Linotype" w:hAnsi="Palatino Linotype" w:cs="Palatino Linotype"/>
          <w:sz w:val="24"/>
          <w:szCs w:val="24"/>
        </w:rPr>
        <w:fldChar w:fldCharType="begin">
          <w:fldData xml:space="preserve">PEVuZE5vdGU+PENpdGU+PEF1dGhvcj5OaWNob2xzb248L0F1dGhvcj48WWVhcj4yMDIzPC9ZZWFy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</w:fldData>
        </w:fldChar>
      </w:r>
      <w:r w:rsidR="003B5EE3">
        <w:rPr>
          <w:rFonts w:ascii="Palatino Linotype" w:eastAsia="Palatino Linotype" w:hAnsi="Palatino Linotype" w:cs="Palatino Linotype"/>
          <w:sz w:val="24"/>
          <w:szCs w:val="24"/>
        </w:rPr>
        <w:instrText xml:space="preserve"> ADDIN EN.CITE </w:instrText>
      </w:r>
      <w:r w:rsidR="003B5EE3">
        <w:rPr>
          <w:rFonts w:ascii="Palatino Linotype" w:eastAsia="Palatino Linotype" w:hAnsi="Palatino Linotype" w:cs="Palatino Linotype"/>
          <w:sz w:val="24"/>
          <w:szCs w:val="24"/>
        </w:rPr>
        <w:fldChar w:fldCharType="begin">
          <w:fldData xml:space="preserve">PEVuZE5vdGU+PENpdGU+PEF1dGhvcj5OaWNob2xzb248L0F1dGhvcj48WWVhcj4yMDIzPC9ZZWFy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</w:fldData>
        </w:fldChar>
      </w:r>
      <w:r w:rsidR="003B5EE3">
        <w:rPr>
          <w:rFonts w:ascii="Palatino Linotype" w:eastAsia="Palatino Linotype" w:hAnsi="Palatino Linotype" w:cs="Palatino Linotype"/>
          <w:sz w:val="24"/>
          <w:szCs w:val="24"/>
        </w:rPr>
        <w:instrText xml:space="preserve"> ADDIN EN.CITE.DATA </w:instrText>
      </w:r>
      <w:r w:rsidR="003B5EE3">
        <w:rPr>
          <w:rFonts w:ascii="Palatino Linotype" w:eastAsia="Palatino Linotype" w:hAnsi="Palatino Linotype" w:cs="Palatino Linotype"/>
          <w:sz w:val="24"/>
          <w:szCs w:val="24"/>
        </w:rPr>
      </w:r>
      <w:r w:rsidR="003B5EE3">
        <w:rPr>
          <w:rFonts w:ascii="Palatino Linotype" w:eastAsia="Palatino Linotype" w:hAnsi="Palatino Linotype" w:cs="Palatino Linotype"/>
          <w:sz w:val="24"/>
          <w:szCs w:val="24"/>
        </w:rPr>
        <w:fldChar w:fldCharType="end"/>
      </w:r>
      <w:r w:rsidR="00F85E17">
        <w:rPr>
          <w:rFonts w:ascii="Palatino Linotype" w:eastAsia="Palatino Linotype" w:hAnsi="Palatino Linotype" w:cs="Palatino Linotype"/>
          <w:sz w:val="24"/>
          <w:szCs w:val="24"/>
        </w:rPr>
      </w:r>
      <w:r w:rsidR="00F85E17">
        <w:rPr>
          <w:rFonts w:ascii="Palatino Linotype" w:eastAsia="Palatino Linotype" w:hAnsi="Palatino Linotype" w:cs="Palatino Linotype"/>
          <w:sz w:val="24"/>
          <w:szCs w:val="24"/>
        </w:rPr>
        <w:fldChar w:fldCharType="separate"/>
      </w:r>
      <w:r w:rsidR="346733F4" w:rsidRPr="003B5EE3">
        <w:rPr>
          <w:rFonts w:ascii="Palatino Linotype" w:eastAsia="Palatino Linotype" w:hAnsi="Palatino Linotype" w:cs="Palatino Linotype"/>
          <w:noProof/>
          <w:sz w:val="24"/>
          <w:szCs w:val="24"/>
          <w:vertAlign w:val="superscript"/>
        </w:rPr>
        <w:t>5,6</w:t>
      </w:r>
      <w:r w:rsidR="00F85E17">
        <w:rPr>
          <w:rFonts w:ascii="Palatino Linotype" w:eastAsia="Palatino Linotype" w:hAnsi="Palatino Linotype" w:cs="Palatino Linotype"/>
          <w:sz w:val="24"/>
          <w:szCs w:val="24"/>
        </w:rPr>
        <w:fldChar w:fldCharType="end"/>
      </w:r>
      <w:r w:rsidR="04018AAA">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 xml:space="preserve"> </w:t>
      </w:r>
    </w:p>
    <w:p w14:paraId="5ED9003F" w14:textId="743CAAF3" w:rsidR="009F7BAC" w:rsidRPr="00510503" w:rsidRDefault="00EE4F3E">
      <w:pPr>
        <w:spacing w:line="360" w:lineRule="auto"/>
        <w:ind w:firstLine="720"/>
        <w:rPr>
          <w:rFonts w:ascii="Palatino Linotype" w:hAnsi="Palatino Linotype"/>
          <w:bCs/>
          <w:color w:val="000000"/>
          <w:sz w:val="24"/>
          <w:szCs w:val="24"/>
          <w:rPrChange w:id="15" w:author="Joel Ouma Odero (PGR)" w:date="2024-04-18T21:50:00Z">
            <w:rPr>
              <w:rFonts w:ascii="Palatino Linotype" w:hAnsi="Palatino Linotype"/>
              <w:bCs/>
              <w:color w:val="000000"/>
            </w:rPr>
          </w:rPrChange>
        </w:rPr>
        <w:pPrChange w:id="16" w:author="Joel Ouma Odero (PGR)" w:date="2024-05-01T12:33:00Z">
          <w:pPr>
            <w:spacing w:line="360" w:lineRule="auto"/>
            <w:ind w:firstLine="720"/>
            <w:jc w:val="both"/>
          </w:pPr>
        </w:pPrChange>
      </w:pPr>
      <w:r>
        <w:rPr>
          <w:rFonts w:ascii="Palatino Linotype" w:eastAsia="Palatino Linotype" w:hAnsi="Palatino Linotype" w:cs="Palatino Linotype"/>
          <w:sz w:val="24"/>
          <w:szCs w:val="24"/>
        </w:rPr>
        <w:t xml:space="preserve">A key obstacle to the sustainable control of malaria is the evolutionary arms race between mosquitoes, and insecticide-based mosquito control. </w:t>
      </w:r>
      <w:r w:rsidR="0FF927E4">
        <w:rPr>
          <w:rFonts w:ascii="Palatino Linotype" w:eastAsia="Palatino Linotype" w:hAnsi="Palatino Linotype" w:cs="Palatino Linotype"/>
          <w:sz w:val="24"/>
          <w:szCs w:val="24"/>
        </w:rPr>
        <w:t xml:space="preserve">Strong selection pressures generated by insecticide-based agricultural pest and disease vector control activities have resulted in the independent evolution of a diverse range of mechanisms that confer insecticide resistance (IR) phenotypes in numerous </w:t>
      </w:r>
      <w:r w:rsidR="222BC04F">
        <w:rPr>
          <w:rFonts w:ascii="Palatino Linotype" w:eastAsia="Palatino Linotype" w:hAnsi="Palatino Linotype" w:cs="Palatino Linotype"/>
          <w:sz w:val="24"/>
          <w:szCs w:val="24"/>
        </w:rPr>
        <w:t xml:space="preserve">insect </w:t>
      </w:r>
      <w:r w:rsidR="0FF927E4">
        <w:rPr>
          <w:rFonts w:ascii="Palatino Linotype" w:eastAsia="Palatino Linotype" w:hAnsi="Palatino Linotype" w:cs="Palatino Linotype"/>
          <w:sz w:val="24"/>
          <w:szCs w:val="24"/>
        </w:rPr>
        <w:t>species</w:t>
      </w:r>
      <w:r w:rsidR="00332F04">
        <w:rPr>
          <w:rFonts w:ascii="Palatino Linotype" w:eastAsia="Palatino Linotype" w:hAnsi="Palatino Linotype" w:cs="Palatino Linotype"/>
          <w:sz w:val="24"/>
          <w:szCs w:val="24"/>
        </w:rPr>
        <w:fldChar w:fldCharType="begin"/>
      </w:r>
      <w:r w:rsidR="003B5EE3">
        <w:rPr>
          <w:rFonts w:ascii="Palatino Linotype" w:eastAsia="Palatino Linotype" w:hAnsi="Palatino Linotype" w:cs="Palatino Linotype"/>
          <w:sz w:val="24"/>
          <w:szCs w:val="24"/>
        </w:rPr>
        <w:instrText xml:space="preserve"> ADDIN EN.CITE &lt;EndNote&gt;&lt;Cite&gt;&lt;Author&gt;Hemingway&lt;/Author&gt;&lt;Year&gt;2000&lt;/Year&gt;&lt;RecNum&gt;584&lt;/RecNum&gt;&lt;DisplayText&gt;&lt;style face="superscript"&gt;8&lt;/style&gt;&lt;/DisplayText&gt;&lt;record&gt;&lt;rec-number&gt;584&lt;/rec-number&gt;&lt;foreign-keys&gt;&lt;key app="EN" db-id="0tverst04vdvehe5fax5sp572a0e0ta2wa0s" timestamp="1705475687"&gt;584&lt;/key&gt;&lt;/foreign-keys&gt;&lt;ref-type name="Journal Article"&gt;17&lt;/ref-type&gt;&lt;contributors&gt;&lt;authors&gt;&lt;author&gt;Hemingway, J.&lt;/author&gt;&lt;author&gt;Ranson, H.&lt;/author&gt;&lt;/authors&gt;&lt;/contributors&gt;&lt;auth-address&gt;School of Biosciences, University of Wales Cardiff.&lt;/auth-address&gt;&lt;titles&gt;&lt;title&gt;Insecticide resistance in insect vectors of human disease&lt;/title&gt;&lt;secondary-title&gt;Annu Rev Entomol&lt;/secondary-title&gt;&lt;/titles&gt;&lt;periodical&gt;&lt;full-title&gt;Annu Rev Entomol&lt;/full-title&gt;&lt;/periodical&gt;&lt;pages&gt;371-91&lt;/pages&gt;&lt;volume&gt;45&lt;/volume&gt;&lt;edition&gt;2000/04/13&lt;/edition&gt;&lt;keywords&gt;&lt;keyword&gt;Animals&lt;/keyword&gt;&lt;keyword&gt;Disease Transmission, Infectious&lt;/keyword&gt;&lt;keyword&gt;Humans&lt;/keyword&gt;&lt;keyword&gt;Insect Control/methods&lt;/keyword&gt;&lt;keyword&gt;*Insect Vectors/genetics/metabolism&lt;/keyword&gt;&lt;keyword&gt;*Insecticide Resistance&lt;/keyword&gt;&lt;/keywords&gt;&lt;dates&gt;&lt;year&gt;2000&lt;/year&gt;&lt;/dates&gt;&lt;isbn&gt;0066-4170 (Print)&amp;#xD;0066-4170 (Linking)&lt;/isbn&gt;&lt;accession-num&gt;10761582&lt;/accession-num&gt;&lt;urls&gt;&lt;related-urls&gt;&lt;url&gt;https://www.ncbi.nlm.nih.gov/pubmed/10761582&lt;/url&gt;&lt;/related-urls&gt;&lt;/urls&gt;&lt;electronic-resource-num&gt;10.1146/annurev.ento.45.1.371&lt;/electronic-resource-num&gt;&lt;/record&gt;&lt;/Cite&gt;&lt;/EndNote&gt;</w:instrText>
      </w:r>
      <w:r w:rsidR="00332F04">
        <w:rPr>
          <w:rFonts w:ascii="Palatino Linotype" w:eastAsia="Palatino Linotype" w:hAnsi="Palatino Linotype" w:cs="Palatino Linotype"/>
          <w:sz w:val="24"/>
          <w:szCs w:val="24"/>
        </w:rPr>
        <w:fldChar w:fldCharType="separate"/>
      </w:r>
      <w:r w:rsidR="346733F4" w:rsidRPr="003B5EE3">
        <w:rPr>
          <w:rFonts w:ascii="Palatino Linotype" w:eastAsia="Palatino Linotype" w:hAnsi="Palatino Linotype" w:cs="Palatino Linotype"/>
          <w:noProof/>
          <w:sz w:val="24"/>
          <w:szCs w:val="24"/>
          <w:vertAlign w:val="superscript"/>
        </w:rPr>
        <w:t>8</w:t>
      </w:r>
      <w:r w:rsidR="00332F04">
        <w:rPr>
          <w:rFonts w:ascii="Palatino Linotype" w:eastAsia="Palatino Linotype" w:hAnsi="Palatino Linotype" w:cs="Palatino Linotype"/>
          <w:sz w:val="24"/>
          <w:szCs w:val="24"/>
        </w:rPr>
        <w:fldChar w:fldCharType="end"/>
      </w:r>
      <w:r w:rsidR="0FF927E4">
        <w:rPr>
          <w:rFonts w:ascii="Palatino Linotype" w:eastAsia="Palatino Linotype" w:hAnsi="Palatino Linotype" w:cs="Palatino Linotype"/>
          <w:sz w:val="24"/>
          <w:szCs w:val="24"/>
        </w:rPr>
        <w:t>. One of the earliest described IR mechanisms was the emergence of knock-down resistance (</w:t>
      </w:r>
      <w:proofErr w:type="spellStart"/>
      <w:r w:rsidR="0FF927E4" w:rsidRPr="137CD513">
        <w:rPr>
          <w:rFonts w:ascii="Palatino Linotype" w:eastAsia="Palatino Linotype" w:hAnsi="Palatino Linotype" w:cs="Palatino Linotype"/>
          <w:i/>
          <w:iCs/>
          <w:sz w:val="24"/>
          <w:szCs w:val="24"/>
        </w:rPr>
        <w:t>kdr</w:t>
      </w:r>
      <w:proofErr w:type="spellEnd"/>
      <w:r w:rsidR="0FF927E4">
        <w:rPr>
          <w:rFonts w:ascii="Palatino Linotype" w:eastAsia="Palatino Linotype" w:hAnsi="Palatino Linotype" w:cs="Palatino Linotype"/>
          <w:sz w:val="24"/>
          <w:szCs w:val="24"/>
        </w:rPr>
        <w:t>), mediated by mutations in the target-site of pyrethroid and organochlorine insecticides, located in</w:t>
      </w:r>
      <w:r w:rsidR="60145992">
        <w:rPr>
          <w:rFonts w:ascii="Palatino Linotype" w:eastAsia="Palatino Linotype" w:hAnsi="Palatino Linotype" w:cs="Palatino Linotype"/>
          <w:sz w:val="24"/>
          <w:szCs w:val="24"/>
        </w:rPr>
        <w:t xml:space="preserve"> </w:t>
      </w:r>
      <w:r w:rsidR="0FF927E4">
        <w:rPr>
          <w:rFonts w:ascii="Palatino Linotype" w:eastAsia="Palatino Linotype" w:hAnsi="Palatino Linotype" w:cs="Palatino Linotype"/>
          <w:sz w:val="24"/>
          <w:szCs w:val="24"/>
        </w:rPr>
        <w:t>the voltage-gated sodium channel gene (</w:t>
      </w:r>
      <w:proofErr w:type="spellStart"/>
      <w:r w:rsidR="0FF927E4" w:rsidRPr="137CD513">
        <w:rPr>
          <w:rFonts w:ascii="Palatino Linotype" w:eastAsia="Palatino Linotype" w:hAnsi="Palatino Linotype" w:cs="Palatino Linotype"/>
          <w:i/>
          <w:iCs/>
          <w:sz w:val="24"/>
          <w:szCs w:val="24"/>
        </w:rPr>
        <w:t>Vgsc</w:t>
      </w:r>
      <w:proofErr w:type="spellEnd"/>
      <w:r w:rsidR="0FF927E4">
        <w:rPr>
          <w:rFonts w:ascii="Palatino Linotype" w:eastAsia="Palatino Linotype" w:hAnsi="Palatino Linotype" w:cs="Palatino Linotype"/>
          <w:sz w:val="24"/>
          <w:szCs w:val="24"/>
        </w:rPr>
        <w:t>), an essential component of the nervous system</w:t>
      </w:r>
      <w:r w:rsidR="008049FA">
        <w:rPr>
          <w:rFonts w:ascii="Palatino Linotype" w:eastAsia="Palatino Linotype" w:hAnsi="Palatino Linotype" w:cs="Palatino Linotype"/>
          <w:sz w:val="24"/>
          <w:szCs w:val="24"/>
        </w:rPr>
        <w:fldChar w:fldCharType="begin">
          <w:fldData xml:space="preserve">PEVuZE5vdGU+PENpdGU+PEF1dGhvcj5EYXZpZXM8L0F1dGhvcj48WWVhcj4yMDA3PC9ZZWFyPjxS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</w:fldData>
        </w:fldChar>
      </w:r>
      <w:r w:rsidR="003B5EE3">
        <w:rPr>
          <w:rFonts w:ascii="Palatino Linotype" w:eastAsia="Palatino Linotype" w:hAnsi="Palatino Linotype" w:cs="Palatino Linotype"/>
          <w:sz w:val="24"/>
          <w:szCs w:val="24"/>
        </w:rPr>
        <w:instrText xml:space="preserve"> ADDIN EN.CITE </w:instrText>
      </w:r>
      <w:r w:rsidR="003B5EE3">
        <w:rPr>
          <w:rFonts w:ascii="Palatino Linotype" w:eastAsia="Palatino Linotype" w:hAnsi="Palatino Linotype" w:cs="Palatino Linotype"/>
          <w:sz w:val="24"/>
          <w:szCs w:val="24"/>
        </w:rPr>
        <w:fldChar w:fldCharType="begin">
          <w:fldData xml:space="preserve">PEVuZE5vdGU+PENpdGU+PEF1dGhvcj5EYXZpZXM8L0F1dGhvcj48WWVhcj4yMDA3PC9ZZWFyPjxS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</w:fldData>
        </w:fldChar>
      </w:r>
      <w:r w:rsidR="003B5EE3">
        <w:rPr>
          <w:rFonts w:ascii="Palatino Linotype" w:eastAsia="Palatino Linotype" w:hAnsi="Palatino Linotype" w:cs="Palatino Linotype"/>
          <w:sz w:val="24"/>
          <w:szCs w:val="24"/>
        </w:rPr>
        <w:instrText xml:space="preserve"> ADDIN EN.CITE.DATA </w:instrText>
      </w:r>
      <w:r w:rsidR="003B5EE3">
        <w:rPr>
          <w:rFonts w:ascii="Palatino Linotype" w:eastAsia="Palatino Linotype" w:hAnsi="Palatino Linotype" w:cs="Palatino Linotype"/>
          <w:sz w:val="24"/>
          <w:szCs w:val="24"/>
        </w:rPr>
      </w:r>
      <w:r w:rsidR="003B5EE3">
        <w:rPr>
          <w:rFonts w:ascii="Palatino Linotype" w:eastAsia="Palatino Linotype" w:hAnsi="Palatino Linotype" w:cs="Palatino Linotype"/>
          <w:sz w:val="24"/>
          <w:szCs w:val="24"/>
        </w:rPr>
        <w:fldChar w:fldCharType="end"/>
      </w:r>
      <w:r w:rsidR="008049FA">
        <w:rPr>
          <w:rFonts w:ascii="Palatino Linotype" w:eastAsia="Palatino Linotype" w:hAnsi="Palatino Linotype" w:cs="Palatino Linotype"/>
          <w:sz w:val="24"/>
          <w:szCs w:val="24"/>
        </w:rPr>
      </w:r>
      <w:r w:rsidR="008049FA">
        <w:rPr>
          <w:rFonts w:ascii="Palatino Linotype" w:eastAsia="Palatino Linotype" w:hAnsi="Palatino Linotype" w:cs="Palatino Linotype"/>
          <w:sz w:val="24"/>
          <w:szCs w:val="24"/>
        </w:rPr>
        <w:fldChar w:fldCharType="separate"/>
      </w:r>
      <w:r w:rsidR="346733F4" w:rsidRPr="003B5EE3">
        <w:rPr>
          <w:rFonts w:ascii="Palatino Linotype" w:eastAsia="Palatino Linotype" w:hAnsi="Palatino Linotype" w:cs="Palatino Linotype"/>
          <w:noProof/>
          <w:sz w:val="24"/>
          <w:szCs w:val="24"/>
          <w:vertAlign w:val="superscript"/>
        </w:rPr>
        <w:t>9</w:t>
      </w:r>
      <w:r w:rsidR="008049FA">
        <w:rPr>
          <w:rFonts w:ascii="Palatino Linotype" w:eastAsia="Palatino Linotype" w:hAnsi="Palatino Linotype" w:cs="Palatino Linotype"/>
          <w:sz w:val="24"/>
          <w:szCs w:val="24"/>
        </w:rPr>
        <w:fldChar w:fldCharType="end"/>
      </w:r>
      <w:r w:rsidR="0FF927E4">
        <w:rPr>
          <w:rFonts w:ascii="Palatino Linotype" w:eastAsia="Palatino Linotype" w:hAnsi="Palatino Linotype" w:cs="Palatino Linotype"/>
          <w:sz w:val="24"/>
          <w:szCs w:val="24"/>
        </w:rPr>
        <w:t xml:space="preserve">. These </w:t>
      </w:r>
      <w:proofErr w:type="spellStart"/>
      <w:r w:rsidR="0FF927E4" w:rsidRPr="137CD513">
        <w:rPr>
          <w:rFonts w:ascii="Palatino Linotype" w:eastAsia="Palatino Linotype" w:hAnsi="Palatino Linotype" w:cs="Palatino Linotype"/>
          <w:i/>
          <w:iCs/>
          <w:sz w:val="24"/>
          <w:szCs w:val="24"/>
        </w:rPr>
        <w:t>kdr</w:t>
      </w:r>
      <w:proofErr w:type="spellEnd"/>
      <w:r w:rsidR="0FF927E4" w:rsidRPr="137CD513">
        <w:rPr>
          <w:rFonts w:ascii="Palatino Linotype" w:eastAsia="Palatino Linotype" w:hAnsi="Palatino Linotype" w:cs="Palatino Linotype"/>
          <w:i/>
          <w:iCs/>
          <w:sz w:val="24"/>
          <w:szCs w:val="24"/>
        </w:rPr>
        <w:t>-</w:t>
      </w:r>
      <w:r w:rsidR="0FF927E4">
        <w:rPr>
          <w:rFonts w:ascii="Palatino Linotype" w:eastAsia="Palatino Linotype" w:hAnsi="Palatino Linotype" w:cs="Palatino Linotype"/>
          <w:sz w:val="24"/>
          <w:szCs w:val="24"/>
        </w:rPr>
        <w:t>driven resistance phenotypes appeared rapidly after the introduction of the organochlorine dichloro-diphenyl-trichloroethane (DDT) spraying for insect control in the mid-20th century</w:t>
      </w:r>
      <w:r w:rsidR="004F584C">
        <w:rPr>
          <w:rFonts w:ascii="Palatino Linotype" w:eastAsia="Palatino Linotype" w:hAnsi="Palatino Linotype" w:cs="Palatino Linotype"/>
          <w:sz w:val="24"/>
          <w:szCs w:val="24"/>
        </w:rPr>
        <w:fldChar w:fldCharType="begin"/>
      </w:r>
      <w:r w:rsidR="003B5EE3">
        <w:rPr>
          <w:rFonts w:ascii="Palatino Linotype" w:eastAsia="Palatino Linotype" w:hAnsi="Palatino Linotype" w:cs="Palatino Linotype"/>
          <w:sz w:val="24"/>
          <w:szCs w:val="24"/>
        </w:rPr>
        <w:instrText xml:space="preserve"> ADDIN EN.CITE &lt;EndNote&gt;&lt;Cite&gt;&lt;Author&gt;Busvine&lt;/Author&gt;&lt;Year&gt;1951&lt;/Year&gt;&lt;RecNum&gt;586&lt;/RecNum&gt;&lt;DisplayText&gt;&lt;style face="superscript"&gt;10&lt;/style&gt;&lt;/DisplayText&gt;&lt;record&gt;&lt;rec-number&gt;586&lt;/rec-number&gt;&lt;foreign-keys&gt;&lt;key app="EN" db-id="0tverst04vdvehe5fax5sp572a0e0ta2wa0s" timestamp="1705475914"&gt;586&lt;/key&gt;&lt;/foreign-keys&gt;&lt;ref-type name="Journal Article"&gt;17&lt;/ref-type&gt;&lt;contributors&gt;&lt;authors&gt;&lt;author&gt;Busvine, J. R.&lt;/author&gt;&lt;/authors&gt;&lt;/contributors&gt;&lt;titles&gt;&lt;title&gt;Mechanism of resistance to insecticide in houseflies&lt;/title&gt;&lt;secondary-title&gt;Nature&lt;/secondary-title&gt;&lt;/titles&gt;&lt;periodical&gt;&lt;full-title&gt;Nature&lt;/full-title&gt;&lt;/periodical&gt;&lt;pages&gt;193-5&lt;/pages&gt;&lt;volume&gt;168&lt;/volume&gt;&lt;number&gt;4266&lt;/number&gt;&lt;edition&gt;1951/08/04&lt;/edition&gt;&lt;keywords&gt;&lt;keyword&gt;Animals&lt;/keyword&gt;&lt;keyword&gt;*Biochemical Phenomena&lt;/keyword&gt;&lt;keyword&gt;*Diptera&lt;/keyword&gt;&lt;keyword&gt;*Houseflies&lt;/keyword&gt;&lt;keyword&gt;*Insecticides&lt;/keyword&gt;&lt;keyword&gt;*flies&lt;/keyword&gt;&lt;/keywords&gt;&lt;dates&gt;&lt;year&gt;1951&lt;/year&gt;&lt;pub-dates&gt;&lt;date&gt;Aug 4&lt;/date&gt;&lt;/pub-dates&gt;&lt;/dates&gt;&lt;isbn&gt;0028-0836 (Print)&amp;#xD;0028-0836 (Linking)&lt;/isbn&gt;&lt;accession-num&gt;14875041&lt;/accession-num&gt;&lt;urls&gt;&lt;related-urls&gt;&lt;url&gt;https://www.ncbi.nlm.nih.gov/pubmed/14875041&lt;/url&gt;&lt;/related-urls&gt;&lt;/urls&gt;&lt;electronic-resource-num&gt;10.1038/168193a0&lt;/electronic-resource-num&gt;&lt;/record&gt;&lt;/Cite&gt;&lt;/EndNote&gt;</w:instrText>
      </w:r>
      <w:r w:rsidR="004F584C">
        <w:rPr>
          <w:rFonts w:ascii="Palatino Linotype" w:eastAsia="Palatino Linotype" w:hAnsi="Palatino Linotype" w:cs="Palatino Linotype"/>
          <w:sz w:val="24"/>
          <w:szCs w:val="24"/>
        </w:rPr>
        <w:fldChar w:fldCharType="separate"/>
      </w:r>
      <w:r w:rsidR="346733F4" w:rsidRPr="003B5EE3">
        <w:rPr>
          <w:rFonts w:ascii="Palatino Linotype" w:eastAsia="Palatino Linotype" w:hAnsi="Palatino Linotype" w:cs="Palatino Linotype"/>
          <w:noProof/>
          <w:sz w:val="24"/>
          <w:szCs w:val="24"/>
          <w:vertAlign w:val="superscript"/>
        </w:rPr>
        <w:t>10</w:t>
      </w:r>
      <w:r w:rsidR="004F584C">
        <w:rPr>
          <w:rFonts w:ascii="Palatino Linotype" w:eastAsia="Palatino Linotype" w:hAnsi="Palatino Linotype" w:cs="Palatino Linotype"/>
          <w:sz w:val="24"/>
          <w:szCs w:val="24"/>
        </w:rPr>
        <w:fldChar w:fldCharType="end"/>
      </w:r>
      <w:r w:rsidR="0063329B">
        <w:rPr>
          <w:rFonts w:ascii="Palatino Linotype" w:eastAsia="Palatino Linotype" w:hAnsi="Palatino Linotype" w:cs="Palatino Linotype"/>
          <w:sz w:val="24"/>
          <w:szCs w:val="24"/>
        </w:rPr>
        <w:t xml:space="preserve"> </w:t>
      </w:r>
      <w:r w:rsidR="001200E9">
        <w:rPr>
          <w:rFonts w:ascii="Palatino Linotype" w:eastAsia="Palatino Linotype" w:hAnsi="Palatino Linotype" w:cs="Palatino Linotype"/>
          <w:sz w:val="24"/>
          <w:szCs w:val="24"/>
        </w:rPr>
        <w:t xml:space="preserve">and eventually </w:t>
      </w:r>
      <w:r w:rsidR="0063329B">
        <w:rPr>
          <w:rFonts w:ascii="Palatino Linotype" w:eastAsia="Palatino Linotype" w:hAnsi="Palatino Linotype" w:cs="Palatino Linotype"/>
          <w:sz w:val="24"/>
          <w:szCs w:val="24"/>
        </w:rPr>
        <w:t>evolving to</w:t>
      </w:r>
      <w:r w:rsidR="007D4EB7">
        <w:rPr>
          <w:rFonts w:ascii="Palatino Linotype" w:eastAsia="Palatino Linotype" w:hAnsi="Palatino Linotype" w:cs="Palatino Linotype"/>
          <w:sz w:val="24"/>
          <w:szCs w:val="24"/>
        </w:rPr>
        <w:t xml:space="preserve"> confer resistance to pyrethroids </w:t>
      </w:r>
      <w:r w:rsidR="00E17CDE">
        <w:rPr>
          <w:rFonts w:ascii="Palatino Linotype" w:eastAsia="Palatino Linotype" w:hAnsi="Palatino Linotype" w:cs="Palatino Linotype"/>
          <w:sz w:val="24"/>
          <w:szCs w:val="24"/>
        </w:rPr>
        <w:fldChar w:fldCharType="begin">
          <w:fldData xml:space="preserve">PEVuZE5vdGU+PENpdGU+PEF1dGhvcj5Hcmlnb3Jha2k8L0F1dGhvcj48WWVhcj4yMDIxPC9ZZWFy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</w:fldData>
        </w:fldChar>
      </w:r>
      <w:r w:rsidR="00DA2721">
        <w:rPr>
          <w:rFonts w:ascii="Palatino Linotype" w:eastAsia="Palatino Linotype" w:hAnsi="Palatino Linotype" w:cs="Palatino Linotype"/>
          <w:sz w:val="24"/>
          <w:szCs w:val="24"/>
        </w:rPr>
        <w:instrText xml:space="preserve"> ADDIN EN.CITE </w:instrText>
      </w:r>
      <w:r w:rsidR="00DA2721">
        <w:rPr>
          <w:rFonts w:ascii="Palatino Linotype" w:eastAsia="Palatino Linotype" w:hAnsi="Palatino Linotype" w:cs="Palatino Linotype"/>
          <w:sz w:val="24"/>
          <w:szCs w:val="24"/>
        </w:rPr>
        <w:fldChar w:fldCharType="begin">
          <w:fldData xml:space="preserve">PEVuZE5vdGU+PENpdGU+PEF1dGhvcj5Hcmlnb3Jha2k8L0F1dGhvcj48WWVhcj4yMDIxPC9ZZWFy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</w:fldData>
        </w:fldChar>
      </w:r>
      <w:r w:rsidR="00DA2721">
        <w:rPr>
          <w:rFonts w:ascii="Palatino Linotype" w:eastAsia="Palatino Linotype" w:hAnsi="Palatino Linotype" w:cs="Palatino Linotype"/>
          <w:sz w:val="24"/>
          <w:szCs w:val="24"/>
        </w:rPr>
        <w:instrText xml:space="preserve"> ADDIN EN.CITE.DATA </w:instrText>
      </w:r>
      <w:r w:rsidR="00DA2721">
        <w:rPr>
          <w:rFonts w:ascii="Palatino Linotype" w:eastAsia="Palatino Linotype" w:hAnsi="Palatino Linotype" w:cs="Palatino Linotype"/>
          <w:sz w:val="24"/>
          <w:szCs w:val="24"/>
        </w:rPr>
      </w:r>
      <w:r w:rsidR="00DA2721">
        <w:rPr>
          <w:rFonts w:ascii="Palatino Linotype" w:eastAsia="Palatino Linotype" w:hAnsi="Palatino Linotype" w:cs="Palatino Linotype"/>
          <w:sz w:val="24"/>
          <w:szCs w:val="24"/>
        </w:rPr>
        <w:fldChar w:fldCharType="end"/>
      </w:r>
      <w:r w:rsidR="00E17CDE">
        <w:rPr>
          <w:rFonts w:ascii="Palatino Linotype" w:eastAsia="Palatino Linotype" w:hAnsi="Palatino Linotype" w:cs="Palatino Linotype"/>
          <w:sz w:val="24"/>
          <w:szCs w:val="24"/>
        </w:rPr>
      </w:r>
      <w:r w:rsidR="00E17CDE">
        <w:rPr>
          <w:rFonts w:ascii="Palatino Linotype" w:eastAsia="Palatino Linotype" w:hAnsi="Palatino Linotype" w:cs="Palatino Linotype"/>
          <w:sz w:val="24"/>
          <w:szCs w:val="24"/>
        </w:rPr>
        <w:fldChar w:fldCharType="separate"/>
      </w:r>
      <w:r w:rsidR="00DA2721" w:rsidRPr="00DA2721">
        <w:rPr>
          <w:rFonts w:ascii="Palatino Linotype" w:eastAsia="Palatino Linotype" w:hAnsi="Palatino Linotype" w:cs="Palatino Linotype"/>
          <w:noProof/>
          <w:sz w:val="24"/>
          <w:szCs w:val="24"/>
          <w:vertAlign w:val="superscript"/>
        </w:rPr>
        <w:t>11,12</w:t>
      </w:r>
      <w:r w:rsidR="00E17CDE">
        <w:rPr>
          <w:rFonts w:ascii="Palatino Linotype" w:eastAsia="Palatino Linotype" w:hAnsi="Palatino Linotype" w:cs="Palatino Linotype"/>
          <w:sz w:val="24"/>
          <w:szCs w:val="24"/>
        </w:rPr>
        <w:fldChar w:fldCharType="end"/>
      </w:r>
      <w:r w:rsidR="0FF927E4" w:rsidRPr="00510503">
        <w:rPr>
          <w:rFonts w:ascii="Palatino Linotype" w:eastAsia="Palatino Linotype" w:hAnsi="Palatino Linotype" w:cs="Palatino Linotype"/>
          <w:sz w:val="24"/>
          <w:szCs w:val="24"/>
        </w:rPr>
        <w:t xml:space="preserve">, the key ingredient in ITNs </w:t>
      </w:r>
      <w:r w:rsidR="00C22384" w:rsidRPr="00510503">
        <w:rPr>
          <w:rFonts w:ascii="Palatino Linotype" w:eastAsia="Palatino Linotype" w:hAnsi="Palatino Linotype" w:cs="Palatino Linotype"/>
          <w:sz w:val="24"/>
          <w:szCs w:val="24"/>
        </w:rPr>
        <w:t xml:space="preserve">- </w:t>
      </w:r>
      <w:r w:rsidR="0FF927E4" w:rsidRPr="00510503">
        <w:rPr>
          <w:rFonts w:ascii="Palatino Linotype" w:eastAsia="Palatino Linotype" w:hAnsi="Palatino Linotype" w:cs="Palatino Linotype"/>
          <w:sz w:val="24"/>
          <w:szCs w:val="24"/>
        </w:rPr>
        <w:t>the first line of defen</w:t>
      </w:r>
      <w:r w:rsidR="272559E1" w:rsidRPr="00510503">
        <w:rPr>
          <w:rFonts w:ascii="Palatino Linotype" w:eastAsia="Palatino Linotype" w:hAnsi="Palatino Linotype" w:cs="Palatino Linotype"/>
          <w:sz w:val="24"/>
          <w:szCs w:val="24"/>
        </w:rPr>
        <w:t>c</w:t>
      </w:r>
      <w:r w:rsidR="0FF927E4" w:rsidRPr="00510503">
        <w:rPr>
          <w:rFonts w:ascii="Palatino Linotype" w:eastAsia="Palatino Linotype" w:hAnsi="Palatino Linotype" w:cs="Palatino Linotype"/>
          <w:sz w:val="24"/>
          <w:szCs w:val="24"/>
        </w:rPr>
        <w:t>e against malaria.</w:t>
      </w:r>
      <w:r w:rsidR="00B8607D" w:rsidRPr="00510503">
        <w:rPr>
          <w:rFonts w:ascii="Palatino Linotype" w:hAnsi="Palatino Linotype"/>
          <w:color w:val="000000"/>
          <w:sz w:val="24"/>
          <w:szCs w:val="24"/>
          <w:rPrChange w:id="17" w:author="Joel Ouma Odero (PGR)" w:date="2024-04-18T21:50:00Z">
            <w:rPr>
              <w:rFonts w:ascii="Palatino Linotype" w:hAnsi="Palatino Linotype"/>
              <w:color w:val="000000"/>
            </w:rPr>
          </w:rPrChange>
        </w:rPr>
        <w:t xml:space="preserve"> </w:t>
      </w:r>
      <w:r w:rsidR="009F7BAC" w:rsidRPr="00510503">
        <w:rPr>
          <w:rFonts w:ascii="Palatino Linotype" w:hAnsi="Palatino Linotype"/>
          <w:color w:val="000000"/>
          <w:sz w:val="24"/>
          <w:szCs w:val="24"/>
          <w:rPrChange w:id="18" w:author="Joel Ouma Odero (PGR)" w:date="2024-04-18T21:50:00Z">
            <w:rPr>
              <w:rFonts w:ascii="Palatino Linotype" w:hAnsi="Palatino Linotype"/>
              <w:color w:val="000000"/>
            </w:rPr>
          </w:rPrChange>
        </w:rPr>
        <w:t>In an era of stalling gains of malaria control [</w:t>
      </w:r>
      <w:r w:rsidR="009F7BAC" w:rsidRPr="00510503">
        <w:rPr>
          <w:rFonts w:ascii="Palatino Linotype" w:hAnsi="Palatino Linotype"/>
          <w:b/>
          <w:bCs/>
          <w:color w:val="000000"/>
          <w:sz w:val="24"/>
          <w:szCs w:val="24"/>
          <w:rPrChange w:id="19" w:author="Joel Ouma Odero (PGR)" w:date="2024-04-18T21:50:00Z">
            <w:rPr>
              <w:rFonts w:ascii="Palatino Linotype" w:hAnsi="Palatino Linotype"/>
              <w:b/>
              <w:bCs/>
              <w:color w:val="000000"/>
            </w:rPr>
          </w:rPrChange>
        </w:rPr>
        <w:t>REF</w:t>
      </w:r>
      <w:r w:rsidR="009F7BAC" w:rsidRPr="00510503">
        <w:rPr>
          <w:rFonts w:ascii="Palatino Linotype" w:hAnsi="Palatino Linotype"/>
          <w:color w:val="000000"/>
          <w:sz w:val="24"/>
          <w:szCs w:val="24"/>
          <w:rPrChange w:id="20" w:author="Joel Ouma Odero (PGR)" w:date="2024-04-18T21:50:00Z">
            <w:rPr>
              <w:rFonts w:ascii="Palatino Linotype" w:hAnsi="Palatino Linotype"/>
              <w:color w:val="000000"/>
            </w:rPr>
          </w:rPrChange>
        </w:rPr>
        <w:t xml:space="preserve">], and concerted efforts both to develop a new generation of </w:t>
      </w:r>
      <w:r w:rsidR="008A0F30" w:rsidRPr="00510503">
        <w:rPr>
          <w:rFonts w:ascii="Palatino Linotype" w:hAnsi="Palatino Linotype"/>
          <w:color w:val="000000"/>
          <w:sz w:val="24"/>
          <w:szCs w:val="24"/>
          <w:rPrChange w:id="21" w:author="Joel Ouma Odero (PGR)" w:date="2024-04-18T21:50:00Z">
            <w:rPr>
              <w:rFonts w:ascii="Palatino Linotype" w:hAnsi="Palatino Linotype"/>
              <w:color w:val="000000"/>
            </w:rPr>
          </w:rPrChange>
        </w:rPr>
        <w:t>ITN</w:t>
      </w:r>
      <w:r w:rsidR="009F7BAC" w:rsidRPr="00510503">
        <w:rPr>
          <w:rFonts w:ascii="Palatino Linotype" w:hAnsi="Palatino Linotype"/>
          <w:color w:val="000000"/>
          <w:sz w:val="24"/>
          <w:szCs w:val="24"/>
          <w:rPrChange w:id="22" w:author="Joel Ouma Odero (PGR)" w:date="2024-04-18T21:50:00Z">
            <w:rPr>
              <w:rFonts w:ascii="Palatino Linotype" w:hAnsi="Palatino Linotype"/>
              <w:color w:val="000000"/>
            </w:rPr>
          </w:rPrChange>
        </w:rPr>
        <w:t xml:space="preserve"> and IRS products</w:t>
      </w:r>
      <w:r w:rsidR="008A0F30" w:rsidRPr="00510503">
        <w:rPr>
          <w:rFonts w:ascii="Palatino Linotype" w:hAnsi="Palatino Linotype"/>
          <w:color w:val="000000"/>
          <w:sz w:val="24"/>
          <w:szCs w:val="24"/>
          <w:rPrChange w:id="23" w:author="Joel Ouma Odero (PGR)" w:date="2024-04-18T21:50:00Z">
            <w:rPr>
              <w:rFonts w:ascii="Palatino Linotype" w:hAnsi="Palatino Linotype"/>
              <w:color w:val="000000"/>
            </w:rPr>
          </w:rPrChange>
        </w:rPr>
        <w:t xml:space="preserve"> [</w:t>
      </w:r>
      <w:commentRangeStart w:id="24"/>
      <w:commentRangeStart w:id="25"/>
      <w:r w:rsidR="008A0F30" w:rsidRPr="00510503">
        <w:rPr>
          <w:rFonts w:ascii="Palatino Linotype" w:hAnsi="Palatino Linotype"/>
          <w:color w:val="000000"/>
          <w:sz w:val="24"/>
          <w:szCs w:val="24"/>
          <w:rPrChange w:id="26" w:author="Joel Ouma Odero (PGR)" w:date="2024-04-18T21:50:00Z">
            <w:rPr>
              <w:rFonts w:ascii="Palatino Linotype" w:hAnsi="Palatino Linotype"/>
              <w:color w:val="000000"/>
            </w:rPr>
          </w:rPrChange>
        </w:rPr>
        <w:t>REF</w:t>
      </w:r>
      <w:commentRangeEnd w:id="24"/>
      <w:r w:rsidR="008A0F30" w:rsidRPr="00510503">
        <w:rPr>
          <w:rStyle w:val="CommentReference"/>
          <w:sz w:val="24"/>
          <w:szCs w:val="24"/>
          <w:rPrChange w:id="27" w:author="Joel Ouma Odero (PGR)" w:date="2024-04-18T21:50:00Z">
            <w:rPr>
              <w:rStyle w:val="CommentReference"/>
            </w:rPr>
          </w:rPrChange>
        </w:rPr>
        <w:commentReference w:id="24"/>
      </w:r>
      <w:commentRangeEnd w:id="25"/>
      <w:r w:rsidR="008A0F30" w:rsidRPr="00510503">
        <w:rPr>
          <w:rStyle w:val="CommentReference"/>
          <w:sz w:val="24"/>
          <w:szCs w:val="24"/>
          <w:rPrChange w:id="28" w:author="Joel Ouma Odero (PGR)" w:date="2024-04-18T21:50:00Z">
            <w:rPr>
              <w:rStyle w:val="CommentReference"/>
            </w:rPr>
          </w:rPrChange>
        </w:rPr>
        <w:commentReference w:id="25"/>
      </w:r>
      <w:r w:rsidR="008A0F30" w:rsidRPr="00510503">
        <w:rPr>
          <w:rFonts w:ascii="Palatino Linotype" w:hAnsi="Palatino Linotype"/>
          <w:color w:val="000000"/>
          <w:sz w:val="24"/>
          <w:szCs w:val="24"/>
          <w:rPrChange w:id="29" w:author="Joel Ouma Odero (PGR)" w:date="2024-04-18T21:50:00Z">
            <w:rPr>
              <w:rFonts w:ascii="Palatino Linotype" w:hAnsi="Palatino Linotype"/>
              <w:color w:val="000000"/>
            </w:rPr>
          </w:rPrChange>
        </w:rPr>
        <w:t>]</w:t>
      </w:r>
      <w:r w:rsidR="009F7BAC" w:rsidRPr="00510503">
        <w:rPr>
          <w:rFonts w:ascii="Palatino Linotype" w:hAnsi="Palatino Linotype"/>
          <w:color w:val="000000"/>
          <w:sz w:val="24"/>
          <w:szCs w:val="24"/>
          <w:rPrChange w:id="30" w:author="Joel Ouma Odero (PGR)" w:date="2024-04-18T21:50:00Z">
            <w:rPr>
              <w:rFonts w:ascii="Palatino Linotype" w:hAnsi="Palatino Linotype"/>
              <w:color w:val="000000"/>
            </w:rPr>
          </w:rPrChange>
        </w:rPr>
        <w:t>, and proactively manage the deployment existing insecticides to maximise efficacy, intensified surveillance</w:t>
      </w:r>
      <w:r w:rsidR="009C5F50" w:rsidRPr="00510503">
        <w:rPr>
          <w:rFonts w:ascii="Palatino Linotype" w:hAnsi="Palatino Linotype"/>
          <w:color w:val="000000"/>
          <w:sz w:val="24"/>
          <w:szCs w:val="24"/>
          <w:rPrChange w:id="31" w:author="Joel Ouma Odero (PGR)" w:date="2024-04-18T21:50:00Z">
            <w:rPr>
              <w:rFonts w:ascii="Palatino Linotype" w:hAnsi="Palatino Linotype"/>
              <w:color w:val="000000"/>
            </w:rPr>
          </w:rPrChange>
        </w:rPr>
        <w:t>, including genomic surveillance [</w:t>
      </w:r>
      <w:commentRangeStart w:id="32"/>
      <w:commentRangeStart w:id="33"/>
      <w:r w:rsidR="009C5F50" w:rsidRPr="00510503">
        <w:rPr>
          <w:rFonts w:ascii="Palatino Linotype" w:hAnsi="Palatino Linotype"/>
          <w:b/>
          <w:color w:val="000000"/>
          <w:sz w:val="24"/>
          <w:szCs w:val="24"/>
          <w:rPrChange w:id="34" w:author="Joel Ouma Odero (PGR)" w:date="2024-04-18T21:50:00Z">
            <w:rPr>
              <w:rFonts w:ascii="Palatino Linotype" w:hAnsi="Palatino Linotype"/>
              <w:b/>
              <w:color w:val="000000"/>
            </w:rPr>
          </w:rPrChange>
        </w:rPr>
        <w:t>REF</w:t>
      </w:r>
      <w:commentRangeEnd w:id="32"/>
      <w:r w:rsidR="009C5F50" w:rsidRPr="00510503">
        <w:rPr>
          <w:rStyle w:val="CommentReference"/>
          <w:sz w:val="24"/>
          <w:szCs w:val="24"/>
          <w:rPrChange w:id="35" w:author="Joel Ouma Odero (PGR)" w:date="2024-04-18T21:50:00Z">
            <w:rPr>
              <w:rStyle w:val="CommentReference"/>
            </w:rPr>
          </w:rPrChange>
        </w:rPr>
        <w:commentReference w:id="32"/>
      </w:r>
      <w:commentRangeEnd w:id="33"/>
      <w:r w:rsidR="009C5F50" w:rsidRPr="00510503">
        <w:rPr>
          <w:rStyle w:val="CommentReference"/>
          <w:sz w:val="24"/>
          <w:szCs w:val="24"/>
          <w:rPrChange w:id="36" w:author="Joel Ouma Odero (PGR)" w:date="2024-04-18T21:50:00Z">
            <w:rPr>
              <w:rStyle w:val="CommentReference"/>
            </w:rPr>
          </w:rPrChange>
        </w:rPr>
        <w:commentReference w:id="33"/>
      </w:r>
      <w:r w:rsidR="009C5F50" w:rsidRPr="00510503">
        <w:rPr>
          <w:rFonts w:ascii="Palatino Linotype" w:hAnsi="Palatino Linotype"/>
          <w:b/>
          <w:color w:val="000000"/>
          <w:sz w:val="24"/>
          <w:szCs w:val="24"/>
          <w:rPrChange w:id="37" w:author="Joel Ouma Odero (PGR)" w:date="2024-04-18T21:50:00Z">
            <w:rPr>
              <w:rFonts w:ascii="Palatino Linotype" w:hAnsi="Palatino Linotype"/>
              <w:b/>
              <w:color w:val="000000"/>
            </w:rPr>
          </w:rPrChange>
        </w:rPr>
        <w:t>]</w:t>
      </w:r>
      <w:r w:rsidR="009C5F50" w:rsidRPr="00510503">
        <w:rPr>
          <w:rFonts w:ascii="Palatino Linotype" w:hAnsi="Palatino Linotype"/>
          <w:color w:val="000000"/>
          <w:sz w:val="24"/>
          <w:szCs w:val="24"/>
          <w:rPrChange w:id="38" w:author="Joel Ouma Odero (PGR)" w:date="2024-04-18T21:50:00Z">
            <w:rPr>
              <w:rFonts w:ascii="Palatino Linotype" w:hAnsi="Palatino Linotype"/>
              <w:color w:val="000000"/>
            </w:rPr>
          </w:rPrChange>
        </w:rPr>
        <w:t xml:space="preserve">, </w:t>
      </w:r>
      <w:r w:rsidR="009F7BAC" w:rsidRPr="00510503">
        <w:rPr>
          <w:rFonts w:ascii="Palatino Linotype" w:hAnsi="Palatino Linotype"/>
          <w:color w:val="000000"/>
          <w:sz w:val="24"/>
          <w:szCs w:val="24"/>
          <w:rPrChange w:id="39" w:author="Joel Ouma Odero (PGR)" w:date="2024-04-18T21:50:00Z">
            <w:rPr>
              <w:rFonts w:ascii="Palatino Linotype" w:hAnsi="Palatino Linotype"/>
              <w:color w:val="000000"/>
            </w:rPr>
          </w:rPrChange>
        </w:rPr>
        <w:t>of malaria vector populations is critical for providing real-time warning of insecticide resistance emergence.</w:t>
      </w:r>
      <w:r w:rsidR="000D4859" w:rsidRPr="00510503">
        <w:rPr>
          <w:rFonts w:ascii="Palatino Linotype" w:hAnsi="Palatino Linotype"/>
          <w:color w:val="000000"/>
          <w:sz w:val="24"/>
          <w:szCs w:val="24"/>
          <w:rPrChange w:id="40" w:author="Joel Ouma Odero (PGR)" w:date="2024-04-18T21:50:00Z">
            <w:rPr>
              <w:rFonts w:ascii="Palatino Linotype" w:hAnsi="Palatino Linotype"/>
              <w:color w:val="000000"/>
            </w:rPr>
          </w:rPrChange>
        </w:rPr>
        <w:t xml:space="preserve"> </w:t>
      </w:r>
    </w:p>
    <w:p w14:paraId="7D50A69C" w14:textId="20A725B2" w:rsidR="003B53A1" w:rsidRDefault="0FF927E4">
      <w:pPr>
        <w:spacing w:line="360" w:lineRule="auto"/>
        <w:ind w:firstLine="720"/>
        <w:rPr>
          <w:rFonts w:ascii="Palatino Linotype" w:eastAsia="Palatino Linotype" w:hAnsi="Palatino Linotype" w:cs="Palatino Linotype"/>
          <w:sz w:val="24"/>
          <w:szCs w:val="24"/>
        </w:rPr>
        <w:pPrChange w:id="41" w:author="Joel Ouma Odero (PGR)" w:date="2024-05-01T12:33:00Z">
          <w:pPr>
            <w:spacing w:line="360" w:lineRule="auto"/>
            <w:ind w:firstLine="720"/>
            <w:jc w:val="both"/>
          </w:pPr>
        </w:pPrChange>
      </w:pPr>
      <w:r>
        <w:rPr>
          <w:rFonts w:ascii="Palatino Linotype" w:eastAsia="Palatino Linotype" w:hAnsi="Palatino Linotype" w:cs="Palatino Linotype"/>
          <w:sz w:val="24"/>
          <w:szCs w:val="24"/>
        </w:rPr>
        <w:lastRenderedPageBreak/>
        <w:t xml:space="preserve">As part of </w:t>
      </w:r>
      <w:r w:rsidR="00051136">
        <w:rPr>
          <w:rFonts w:ascii="Palatino Linotype" w:eastAsia="Palatino Linotype" w:hAnsi="Palatino Linotype" w:cs="Palatino Linotype"/>
          <w:sz w:val="24"/>
          <w:szCs w:val="24"/>
        </w:rPr>
        <w:t xml:space="preserve">phenotypic and </w:t>
      </w:r>
      <w:r>
        <w:rPr>
          <w:rFonts w:ascii="Palatino Linotype" w:eastAsia="Palatino Linotype" w:hAnsi="Palatino Linotype" w:cs="Palatino Linotype"/>
          <w:sz w:val="24"/>
          <w:szCs w:val="24"/>
        </w:rPr>
        <w:t>genomic surve</w:t>
      </w:r>
      <w:r w:rsidR="00C3106B">
        <w:rPr>
          <w:rFonts w:ascii="Palatino Linotype" w:eastAsia="Palatino Linotype" w:hAnsi="Palatino Linotype" w:cs="Palatino Linotype"/>
          <w:sz w:val="24"/>
          <w:szCs w:val="24"/>
        </w:rPr>
        <w:t>illance</w:t>
      </w:r>
      <w:r>
        <w:rPr>
          <w:rFonts w:ascii="Palatino Linotype" w:eastAsia="Palatino Linotype" w:hAnsi="Palatino Linotype" w:cs="Palatino Linotype"/>
          <w:sz w:val="24"/>
          <w:szCs w:val="24"/>
        </w:rPr>
        <w:t xml:space="preserve"> done in Tanzania </w:t>
      </w:r>
      <w:r w:rsidR="79091426">
        <w:rPr>
          <w:rFonts w:ascii="Palatino Linotype" w:eastAsia="Palatino Linotype" w:hAnsi="Palatino Linotype" w:cs="Palatino Linotype"/>
          <w:sz w:val="24"/>
          <w:szCs w:val="24"/>
        </w:rPr>
        <w:t>to understand</w:t>
      </w:r>
      <w:r>
        <w:rPr>
          <w:rFonts w:ascii="Palatino Linotype" w:eastAsia="Palatino Linotype" w:hAnsi="Palatino Linotype" w:cs="Palatino Linotype"/>
          <w:sz w:val="24"/>
          <w:szCs w:val="24"/>
        </w:rPr>
        <w:t xml:space="preserve"> the evolution and spread of insecticide resistance in </w:t>
      </w:r>
      <w:r w:rsidRPr="137CD513">
        <w:rPr>
          <w:rFonts w:ascii="Palatino Linotype" w:eastAsia="Palatino Linotype" w:hAnsi="Palatino Linotype" w:cs="Palatino Linotype"/>
          <w:i/>
          <w:iCs/>
          <w:sz w:val="24"/>
          <w:szCs w:val="24"/>
        </w:rPr>
        <w:t xml:space="preserve">Anopheles </w:t>
      </w:r>
      <w:proofErr w:type="spellStart"/>
      <w:r w:rsidRPr="137CD513">
        <w:rPr>
          <w:rFonts w:ascii="Palatino Linotype" w:eastAsia="Palatino Linotype" w:hAnsi="Palatino Linotype" w:cs="Palatino Linotype"/>
          <w:i/>
          <w:iCs/>
          <w:sz w:val="24"/>
          <w:szCs w:val="24"/>
        </w:rPr>
        <w:t>funestus</w:t>
      </w:r>
      <w:proofErr w:type="spellEnd"/>
      <w:r w:rsidRPr="137CD513">
        <w:rPr>
          <w:rFonts w:ascii="Palatino Linotype" w:eastAsia="Palatino Linotype" w:hAnsi="Palatino Linotype" w:cs="Palatino Linotype"/>
          <w:i/>
          <w:iCs/>
          <w:sz w:val="24"/>
          <w:szCs w:val="24"/>
        </w:rPr>
        <w:t xml:space="preserve"> </w:t>
      </w:r>
      <w:r w:rsidR="79091426" w:rsidRPr="137CD513">
        <w:rPr>
          <w:rFonts w:ascii="Palatino Linotype" w:eastAsia="Palatino Linotype" w:hAnsi="Palatino Linotype" w:cs="Palatino Linotype"/>
          <w:i/>
          <w:iCs/>
          <w:sz w:val="24"/>
          <w:szCs w:val="24"/>
        </w:rPr>
        <w:t xml:space="preserve">- </w:t>
      </w:r>
      <w:r w:rsidR="79091426">
        <w:rPr>
          <w:rFonts w:ascii="Palatino Linotype" w:eastAsia="Palatino Linotype" w:hAnsi="Palatino Linotype" w:cs="Palatino Linotype"/>
          <w:sz w:val="24"/>
          <w:szCs w:val="24"/>
        </w:rPr>
        <w:t>the</w:t>
      </w:r>
      <w:r>
        <w:rPr>
          <w:rFonts w:ascii="Palatino Linotype" w:eastAsia="Palatino Linotype" w:hAnsi="Palatino Linotype" w:cs="Palatino Linotype"/>
          <w:sz w:val="24"/>
          <w:szCs w:val="24"/>
        </w:rPr>
        <w:t xml:space="preserve"> dominant malaria vector in Eastern and Southern Africa</w:t>
      </w:r>
      <w:r w:rsidR="008E35CC">
        <w:rPr>
          <w:rFonts w:ascii="Palatino Linotype" w:eastAsia="Palatino Linotype" w:hAnsi="Palatino Linotype" w:cs="Palatino Linotype"/>
          <w:sz w:val="24"/>
          <w:szCs w:val="24"/>
        </w:rPr>
        <w:fldChar w:fldCharType="begin">
          <w:fldData xml:space="preserve">PEVuZE5vdGU+PENpdGU+PEF1dGhvcj5Nc3VndXBha3VseWE8L0F1dGhvcj48WWVhcj4yMDIzPC9Z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</w:fldData>
        </w:fldChar>
      </w:r>
      <w:r w:rsidR="003B5EE3">
        <w:rPr>
          <w:rFonts w:ascii="Palatino Linotype" w:eastAsia="Palatino Linotype" w:hAnsi="Palatino Linotype" w:cs="Palatino Linotype"/>
          <w:sz w:val="24"/>
          <w:szCs w:val="24"/>
        </w:rPr>
        <w:instrText xml:space="preserve"> ADDIN EN.CITE </w:instrText>
      </w:r>
      <w:r w:rsidR="003B5EE3">
        <w:rPr>
          <w:rFonts w:ascii="Palatino Linotype" w:eastAsia="Palatino Linotype" w:hAnsi="Palatino Linotype" w:cs="Palatino Linotype"/>
          <w:sz w:val="24"/>
          <w:szCs w:val="24"/>
        </w:rPr>
        <w:fldChar w:fldCharType="begin">
          <w:fldData xml:space="preserve">PEVuZE5vdGU+PENpdGU+PEF1dGhvcj5Nc3VndXBha3VseWE8L0F1dGhvcj48WWVhcj4yMDIzPC9Z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</w:fldData>
        </w:fldChar>
      </w:r>
      <w:r w:rsidR="003B5EE3">
        <w:rPr>
          <w:rFonts w:ascii="Palatino Linotype" w:eastAsia="Palatino Linotype" w:hAnsi="Palatino Linotype" w:cs="Palatino Linotype"/>
          <w:sz w:val="24"/>
          <w:szCs w:val="24"/>
        </w:rPr>
        <w:instrText xml:space="preserve"> ADDIN EN.CITE.DATA </w:instrText>
      </w:r>
      <w:r w:rsidR="003B5EE3">
        <w:rPr>
          <w:rFonts w:ascii="Palatino Linotype" w:eastAsia="Palatino Linotype" w:hAnsi="Palatino Linotype" w:cs="Palatino Linotype"/>
          <w:sz w:val="24"/>
          <w:szCs w:val="24"/>
        </w:rPr>
      </w:r>
      <w:r w:rsidR="003B5EE3">
        <w:rPr>
          <w:rFonts w:ascii="Palatino Linotype" w:eastAsia="Palatino Linotype" w:hAnsi="Palatino Linotype" w:cs="Palatino Linotype"/>
          <w:sz w:val="24"/>
          <w:szCs w:val="24"/>
        </w:rPr>
        <w:fldChar w:fldCharType="end"/>
      </w:r>
      <w:r w:rsidR="008E35CC">
        <w:rPr>
          <w:rFonts w:ascii="Palatino Linotype" w:eastAsia="Palatino Linotype" w:hAnsi="Palatino Linotype" w:cs="Palatino Linotype"/>
          <w:sz w:val="24"/>
          <w:szCs w:val="24"/>
        </w:rPr>
      </w:r>
      <w:r w:rsidR="008E35CC">
        <w:rPr>
          <w:rFonts w:ascii="Palatino Linotype" w:eastAsia="Palatino Linotype" w:hAnsi="Palatino Linotype" w:cs="Palatino Linotype"/>
          <w:sz w:val="24"/>
          <w:szCs w:val="24"/>
        </w:rPr>
        <w:fldChar w:fldCharType="separate"/>
      </w:r>
      <w:r w:rsidR="346733F4" w:rsidRPr="003B5EE3">
        <w:rPr>
          <w:rFonts w:ascii="Palatino Linotype" w:eastAsia="Palatino Linotype" w:hAnsi="Palatino Linotype" w:cs="Palatino Linotype"/>
          <w:noProof/>
          <w:sz w:val="24"/>
          <w:szCs w:val="24"/>
          <w:vertAlign w:val="superscript"/>
        </w:rPr>
        <w:t>15</w:t>
      </w:r>
      <w:r w:rsidR="008E35CC">
        <w:rPr>
          <w:rFonts w:ascii="Palatino Linotype" w:eastAsia="Palatino Linotype" w:hAnsi="Palatino Linotype" w:cs="Palatino Linotype"/>
          <w:sz w:val="24"/>
          <w:szCs w:val="24"/>
        </w:rPr>
        <w:fldChar w:fldCharType="end"/>
      </w:r>
      <w:r w:rsidR="47D2E748">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 xml:space="preserve"> we report the first discovery of </w:t>
      </w:r>
      <w:proofErr w:type="spellStart"/>
      <w:r w:rsidRPr="137CD513">
        <w:rPr>
          <w:rFonts w:ascii="Palatino Linotype" w:eastAsia="Palatino Linotype" w:hAnsi="Palatino Linotype" w:cs="Palatino Linotype"/>
          <w:i/>
          <w:iCs/>
          <w:sz w:val="24"/>
          <w:szCs w:val="24"/>
        </w:rPr>
        <w:t>kdr</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 xml:space="preserve">mutations in </w:t>
      </w:r>
      <w:r w:rsidRPr="137CD513">
        <w:rPr>
          <w:rFonts w:ascii="Palatino Linotype" w:eastAsia="Palatino Linotype" w:hAnsi="Palatino Linotype" w:cs="Palatino Linotype"/>
          <w:i/>
          <w:iCs/>
          <w:sz w:val="24"/>
          <w:szCs w:val="24"/>
        </w:rPr>
        <w:t xml:space="preserve">An. </w:t>
      </w:r>
      <w:proofErr w:type="spellStart"/>
      <w:r w:rsidRPr="137CD513">
        <w:rPr>
          <w:rFonts w:ascii="Palatino Linotype" w:eastAsia="Palatino Linotype" w:hAnsi="Palatino Linotype" w:cs="Palatino Linotype"/>
          <w:i/>
          <w:iCs/>
          <w:sz w:val="24"/>
          <w:szCs w:val="24"/>
        </w:rPr>
        <w:t>funestus</w:t>
      </w:r>
      <w:proofErr w:type="spellEnd"/>
      <w:r w:rsidRPr="137CD513">
        <w:rPr>
          <w:rFonts w:ascii="Palatino Linotype" w:eastAsia="Palatino Linotype" w:hAnsi="Palatino Linotype" w:cs="Palatino Linotype"/>
          <w:i/>
          <w:iCs/>
          <w:sz w:val="24"/>
          <w:szCs w:val="24"/>
        </w:rPr>
        <w:t xml:space="preserve">. </w:t>
      </w:r>
      <w:r w:rsidR="001F3646">
        <w:rPr>
          <w:rFonts w:ascii="Palatino Linotype" w:eastAsia="Palatino Linotype" w:hAnsi="Palatino Linotype" w:cs="Palatino Linotype"/>
          <w:sz w:val="24"/>
          <w:szCs w:val="24"/>
        </w:rPr>
        <w:t>W</w:t>
      </w:r>
      <w:r>
        <w:rPr>
          <w:rFonts w:ascii="Palatino Linotype" w:eastAsia="Palatino Linotype" w:hAnsi="Palatino Linotype" w:cs="Palatino Linotype"/>
          <w:sz w:val="24"/>
          <w:szCs w:val="24"/>
        </w:rPr>
        <w:t>e discover that this mutation confers resistance to DDT,</w:t>
      </w:r>
      <w:r w:rsidR="00095BC8">
        <w:rPr>
          <w:rFonts w:ascii="Palatino Linotype" w:eastAsia="Palatino Linotype" w:hAnsi="Palatino Linotype" w:cs="Palatino Linotype"/>
          <w:sz w:val="24"/>
          <w:szCs w:val="24"/>
        </w:rPr>
        <w:t xml:space="preserve"> but not deltamethrin,</w:t>
      </w:r>
      <w:r>
        <w:rPr>
          <w:rFonts w:ascii="Palatino Linotype" w:eastAsia="Palatino Linotype" w:hAnsi="Palatino Linotype" w:cs="Palatino Linotype"/>
          <w:sz w:val="24"/>
          <w:szCs w:val="24"/>
        </w:rPr>
        <w:t xml:space="preserve"> </w:t>
      </w:r>
      <w:r w:rsidR="001F3646">
        <w:rPr>
          <w:rFonts w:ascii="Palatino Linotype" w:eastAsia="Palatino Linotype" w:hAnsi="Palatino Linotype" w:cs="Palatino Linotype"/>
          <w:sz w:val="24"/>
          <w:szCs w:val="24"/>
        </w:rPr>
        <w:t xml:space="preserve">despite a complete ban on DDT use for agriculture and vector control in Tanzania since </w:t>
      </w:r>
      <w:r w:rsidR="001F3646" w:rsidRPr="137CD513">
        <w:rPr>
          <w:rFonts w:ascii="Palatino Linotype" w:eastAsia="Palatino Linotype" w:hAnsi="Palatino Linotype" w:cs="Palatino Linotype"/>
          <w:sz w:val="24"/>
          <w:szCs w:val="24"/>
        </w:rPr>
        <w:t>2008</w:t>
      </w:r>
      <w:r w:rsidR="001F3646" w:rsidRPr="137CD513">
        <w:rPr>
          <w:rFonts w:ascii="Palatino Linotype" w:eastAsia="Palatino Linotype" w:hAnsi="Palatino Linotype" w:cs="Palatino Linotype"/>
          <w:sz w:val="24"/>
          <w:szCs w:val="24"/>
        </w:rPr>
        <w:fldChar w:fldCharType="begin"/>
      </w:r>
      <w:r w:rsidR="001F3646">
        <w:rPr>
          <w:rFonts w:ascii="Palatino Linotype" w:eastAsia="Palatino Linotype" w:hAnsi="Palatino Linotype" w:cs="Palatino Linotype"/>
          <w:sz w:val="24"/>
          <w:szCs w:val="24"/>
        </w:rPr>
        <w:instrText xml:space="preserve"> ADDIN EN.CITE &lt;EndNote&gt;&lt;Cite&gt;&lt;Author&gt;UNEP&lt;/Author&gt;&lt;Year&gt;2005&lt;/Year&gt;&lt;RecNum&gt;606&lt;/RecNum&gt;&lt;DisplayText&gt;&lt;style face="superscript"&gt;16&lt;/style&gt;&lt;/DisplayText&gt;&lt;record&gt;&lt;rec-number&gt;606&lt;/rec-number&gt;&lt;foreign-keys&gt;&lt;key app="EN" db-id="0tverst04vdvehe5fax5sp572a0e0ta2wa0s" timestamp="1705479288"&gt;606&lt;/key&gt;&lt;/foreign-keys&gt;&lt;ref-type name="Web Page"&gt;12&lt;/ref-type&gt;&lt;contributors&gt;&lt;authors&gt;&lt;author&gt;UNEP&lt;/author&gt;&lt;/authors&gt;&lt;/contributors&gt;&lt;titles&gt;&lt;title&gt;Stockholm Convention on persistent organic pollutants (POPs)&lt;/title&gt;&lt;/titles&gt;&lt;number&gt;12 January 2024&lt;/number&gt;&lt;dates&gt;&lt;year&gt;2005&lt;/year&gt;&lt;/dates&gt;&lt;publisher&gt;UNEP&lt;/publisher&gt;&lt;urls&gt;&lt;related-urls&gt;&lt;url&gt;https://chm.pops.int/TheConvention/Overview/TextoftheConvention/tabid/2232/Default.aspx&lt;/url&gt;&lt;/related-urls&gt;&lt;/urls&gt;&lt;/record&gt;&lt;/Cite&gt;&lt;/EndNote&gt;</w:instrText>
      </w:r>
      <w:r w:rsidR="001F3646" w:rsidRPr="137CD513">
        <w:rPr>
          <w:rFonts w:ascii="Palatino Linotype" w:eastAsia="Palatino Linotype" w:hAnsi="Palatino Linotype" w:cs="Palatino Linotype"/>
          <w:sz w:val="24"/>
          <w:szCs w:val="24"/>
        </w:rPr>
        <w:fldChar w:fldCharType="separate"/>
      </w:r>
      <w:r w:rsidR="001F3646" w:rsidRPr="137CD513">
        <w:rPr>
          <w:rFonts w:ascii="Palatino Linotype" w:eastAsia="Palatino Linotype" w:hAnsi="Palatino Linotype" w:cs="Palatino Linotype"/>
          <w:noProof/>
          <w:sz w:val="24"/>
          <w:szCs w:val="24"/>
          <w:vertAlign w:val="superscript"/>
        </w:rPr>
        <w:t>16</w:t>
      </w:r>
      <w:r w:rsidR="001F3646" w:rsidRPr="137CD513">
        <w:rPr>
          <w:rFonts w:ascii="Palatino Linotype" w:eastAsia="Palatino Linotype" w:hAnsi="Palatino Linotype" w:cs="Palatino Linotype"/>
          <w:sz w:val="24"/>
          <w:szCs w:val="24"/>
        </w:rPr>
        <w:fldChar w:fldCharType="end"/>
      </w:r>
      <w:r w:rsidR="001F3646">
        <w:rPr>
          <w:rFonts w:ascii="Palatino Linotype" w:eastAsia="Palatino Linotype" w:hAnsi="Palatino Linotype" w:cs="Palatino Linotype"/>
          <w:sz w:val="24"/>
          <w:szCs w:val="24"/>
        </w:rPr>
        <w:t xml:space="preserve">. We </w:t>
      </w:r>
      <w:r>
        <w:rPr>
          <w:rFonts w:ascii="Palatino Linotype" w:eastAsia="Palatino Linotype" w:hAnsi="Palatino Linotype" w:cs="Palatino Linotype"/>
          <w:sz w:val="24"/>
          <w:szCs w:val="24"/>
        </w:rPr>
        <w:t>suggest environmental contamination from extensive DDT stockpiles</w:t>
      </w:r>
      <w:r w:rsidR="00DD2A52">
        <w:rPr>
          <w:rFonts w:ascii="Palatino Linotype" w:eastAsia="Palatino Linotype" w:hAnsi="Palatino Linotype" w:cs="Palatino Linotype"/>
          <w:sz w:val="24"/>
          <w:szCs w:val="24"/>
        </w:rPr>
        <w:fldChar w:fldCharType="begin"/>
      </w:r>
      <w:r w:rsidR="00376265">
        <w:rPr>
          <w:rFonts w:ascii="Palatino Linotype" w:eastAsia="Palatino Linotype" w:hAnsi="Palatino Linotype" w:cs="Palatino Linotype"/>
          <w:sz w:val="24"/>
          <w:szCs w:val="24"/>
        </w:rPr>
        <w:instrText xml:space="preserve"> ADDIN EN.CITE &lt;EndNote&gt;&lt;Cite&gt;&lt;Author&gt;WorldBank&lt;/Author&gt;&lt;Year&gt;2012&lt;/Year&gt;&lt;RecNum&gt;610&lt;/RecNum&gt;&lt;DisplayText&gt;&lt;style face="superscript"&gt;17&lt;/style&gt;&lt;/DisplayText&gt;&lt;record&gt;&lt;rec-number&gt;610&lt;/rec-number&gt;&lt;foreign-keys&gt;&lt;key app="EN" db-id="0tverst04vdvehe5fax5sp572a0e0ta2wa0s" timestamp="1705481250"&gt;610&lt;/key&gt;&lt;/foreign-keys&gt;&lt;ref-type name="Web Page"&gt;12&lt;/ref-type&gt;&lt;contributors&gt;&lt;authors&gt;&lt;author&gt;WorldBank&lt;/author&gt;&lt;/authors&gt;&lt;/contributors&gt;&lt;titles&gt;&lt;title&gt;Saying Goodbye to Tanzania’s Old Pesticide Stocks&lt;/title&gt;&lt;/titles&gt;&lt;number&gt;12 January 2024&lt;/number&gt;&lt;dates&gt;&lt;year&gt;2012&lt;/year&gt;&lt;/dates&gt;&lt;publisher&gt;The World Bank&lt;/publisher&gt;&lt;urls&gt;&lt;related-urls&gt;&lt;url&gt;https://www.worldbank.org/en/news/feature/2012/09/12/saying-goodbye-to-tanzania-s-old-pesticide-stocks&lt;/url&gt;&lt;/related-urls&gt;&lt;/urls&gt;&lt;/record&gt;&lt;/Cite&gt;&lt;/EndNote&gt;</w:instrText>
      </w:r>
      <w:r w:rsidR="00DD2A52">
        <w:rPr>
          <w:rFonts w:ascii="Palatino Linotype" w:eastAsia="Palatino Linotype" w:hAnsi="Palatino Linotype" w:cs="Palatino Linotype"/>
          <w:sz w:val="24"/>
          <w:szCs w:val="24"/>
        </w:rPr>
        <w:fldChar w:fldCharType="separate"/>
      </w:r>
      <w:r w:rsidR="2ECB0B9F" w:rsidRPr="00DD2A52">
        <w:rPr>
          <w:rFonts w:ascii="Palatino Linotype" w:eastAsia="Palatino Linotype" w:hAnsi="Palatino Linotype" w:cs="Palatino Linotype"/>
          <w:noProof/>
          <w:sz w:val="24"/>
          <w:szCs w:val="24"/>
          <w:vertAlign w:val="superscript"/>
        </w:rPr>
        <w:t>17</w:t>
      </w:r>
      <w:r w:rsidR="00DD2A52">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or unofficial agricultural use, as possible causes. The emergence of </w:t>
      </w:r>
      <w:proofErr w:type="spellStart"/>
      <w:r w:rsidRPr="137CD513">
        <w:rPr>
          <w:rFonts w:ascii="Palatino Linotype" w:eastAsia="Palatino Linotype" w:hAnsi="Palatino Linotype" w:cs="Palatino Linotype"/>
          <w:i/>
          <w:iCs/>
          <w:sz w:val="24"/>
          <w:szCs w:val="24"/>
        </w:rPr>
        <w:t>kdr</w:t>
      </w:r>
      <w:proofErr w:type="spellEnd"/>
      <w:r>
        <w:rPr>
          <w:rFonts w:ascii="Palatino Linotype" w:eastAsia="Palatino Linotype" w:hAnsi="Palatino Linotype" w:cs="Palatino Linotype"/>
          <w:sz w:val="24"/>
          <w:szCs w:val="24"/>
        </w:rPr>
        <w:t xml:space="preserve">, which </w:t>
      </w:r>
      <w:r w:rsidR="009C5F50">
        <w:rPr>
          <w:rFonts w:ascii="Palatino Linotype" w:eastAsia="Palatino Linotype" w:hAnsi="Palatino Linotype" w:cs="Palatino Linotype"/>
          <w:sz w:val="24"/>
          <w:szCs w:val="24"/>
        </w:rPr>
        <w:t xml:space="preserve">threatens the control of </w:t>
      </w:r>
      <w:r>
        <w:rPr>
          <w:rFonts w:ascii="Palatino Linotype" w:eastAsia="Palatino Linotype" w:hAnsi="Palatino Linotype" w:cs="Palatino Linotype"/>
          <w:sz w:val="24"/>
          <w:szCs w:val="24"/>
        </w:rPr>
        <w:t>major crop pests and vectors of disease</w:t>
      </w:r>
      <w:r w:rsidR="00E90F34">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 xml:space="preserve"> such as </w:t>
      </w:r>
      <w:r w:rsidRPr="137CD513">
        <w:rPr>
          <w:rFonts w:ascii="Palatino Linotype" w:eastAsia="Palatino Linotype" w:hAnsi="Palatino Linotype" w:cs="Palatino Linotype"/>
          <w:i/>
          <w:iCs/>
          <w:sz w:val="24"/>
          <w:szCs w:val="24"/>
        </w:rPr>
        <w:t xml:space="preserve">An. gambiae </w:t>
      </w:r>
      <w:r>
        <w:rPr>
          <w:rFonts w:ascii="Palatino Linotype" w:eastAsia="Palatino Linotype" w:hAnsi="Palatino Linotype" w:cs="Palatino Linotype"/>
          <w:sz w:val="24"/>
          <w:szCs w:val="24"/>
        </w:rPr>
        <w:t xml:space="preserve">and </w:t>
      </w:r>
      <w:r w:rsidRPr="137CD513">
        <w:rPr>
          <w:rFonts w:ascii="Palatino Linotype" w:eastAsia="Palatino Linotype" w:hAnsi="Palatino Linotype" w:cs="Palatino Linotype"/>
          <w:i/>
          <w:iCs/>
          <w:sz w:val="24"/>
          <w:szCs w:val="24"/>
        </w:rPr>
        <w:t>Aedes aegypti</w:t>
      </w:r>
      <w:r w:rsidR="00DF0837">
        <w:rPr>
          <w:rFonts w:ascii="Palatino Linotype" w:eastAsia="Palatino Linotype" w:hAnsi="Palatino Linotype" w:cs="Palatino Linotype"/>
          <w:sz w:val="24"/>
          <w:szCs w:val="24"/>
        </w:rPr>
        <w:fldChar w:fldCharType="begin"/>
      </w:r>
      <w:r w:rsidR="00DD2A52">
        <w:rPr>
          <w:rFonts w:ascii="Palatino Linotype" w:eastAsia="Palatino Linotype" w:hAnsi="Palatino Linotype" w:cs="Palatino Linotype"/>
          <w:sz w:val="24"/>
          <w:szCs w:val="24"/>
        </w:rPr>
        <w:instrText xml:space="preserve"> ADDIN EN.CITE &lt;EndNote&gt;&lt;Cite&gt;&lt;Author&gt;Soderlund&lt;/Author&gt;&lt;Year&gt;2003&lt;/Year&gt;&lt;RecNum&gt;592&lt;/RecNum&gt;&lt;DisplayText&gt;&lt;style face="superscript"&gt;18&lt;/style&gt;&lt;/DisplayText&gt;&lt;record&gt;&lt;rec-number&gt;592&lt;/rec-number&gt;&lt;foreign-keys&gt;&lt;key app="EN" db-id="0tverst04vdvehe5fax5sp572a0e0ta2wa0s" timestamp="1705477123"&gt;592&lt;/key&gt;&lt;/foreign-keys&gt;&lt;ref-type name="Journal Article"&gt;17&lt;/ref-type&gt;&lt;contributors&gt;&lt;authors&gt;&lt;author&gt;Soderlund, D. M.&lt;/author&gt;&lt;author&gt;Knipple, D. C.&lt;/author&gt;&lt;/authors&gt;&lt;/contributors&gt;&lt;auth-address&gt;Department of Entomology, New York State Agricultural Experiment Station, Cornell University, Geneva, NY 14456, USA. dms6@cornell.edu&lt;/auth-address&gt;&lt;titles&gt;&lt;title&gt;The molecular biology of knockdown resistance to pyrethroid insecticides&lt;/title&gt;&lt;secondary-title&gt;Insect Biochem Mol Biol&lt;/secondary-title&gt;&lt;/titles&gt;&lt;periodical&gt;&lt;full-title&gt;Insect Biochem Mol Biol&lt;/full-title&gt;&lt;/periodical&gt;&lt;pages&gt;563-77&lt;/pages&gt;&lt;volume&gt;33&lt;/volume&gt;&lt;number&gt;6&lt;/number&gt;&lt;edition&gt;2003/05/29&lt;/edition&gt;&lt;keywords&gt;&lt;keyword&gt;Amino Acid Substitution&lt;/keyword&gt;&lt;keyword&gt;Animals&lt;/keyword&gt;&lt;keyword&gt;Genes, Insect&lt;/keyword&gt;&lt;keyword&gt;Genetic Linkage&lt;/keyword&gt;&lt;keyword&gt;Insecta/*genetics&lt;/keyword&gt;&lt;keyword&gt;Insecticide Resistance/*genetics&lt;/keyword&gt;&lt;keyword&gt;Mutation&lt;/keyword&gt;&lt;keyword&gt;Polymorphism, Genetic&lt;/keyword&gt;&lt;keyword&gt;Polymorphism, Single Nucleotide&lt;/keyword&gt;&lt;keyword&gt;Protein Structure, Tertiary&lt;/keyword&gt;&lt;keyword&gt;*Pyrethrins&lt;/keyword&gt;&lt;keyword&gt;Sodium Channels/chemistry/genetics/metabolism&lt;/keyword&gt;&lt;/keywords&gt;&lt;dates&gt;&lt;year&gt;2003&lt;/year&gt;&lt;pub-dates&gt;&lt;date&gt;Jun&lt;/date&gt;&lt;/pub-dates&gt;&lt;/dates&gt;&lt;isbn&gt;0965-1748 (Print)&amp;#xD;0965-1748 (Linking)&lt;/isbn&gt;&lt;accession-num&gt;12770575&lt;/accession-num&gt;&lt;urls&gt;&lt;related-urls&gt;&lt;url&gt;https://www.ncbi.nlm.nih.gov/pubmed/12770575&lt;/url&gt;&lt;/related-urls&gt;&lt;/urls&gt;&lt;electronic-resource-num&gt;10.1016/s0965-1748(03)00023-7&lt;/electronic-resource-num&gt;&lt;/record&gt;&lt;/Cite&gt;&lt;/EndNote&gt;</w:instrText>
      </w:r>
      <w:r w:rsidR="00DF0837">
        <w:rPr>
          <w:rFonts w:ascii="Palatino Linotype" w:eastAsia="Palatino Linotype" w:hAnsi="Palatino Linotype" w:cs="Palatino Linotype"/>
          <w:sz w:val="24"/>
          <w:szCs w:val="24"/>
        </w:rPr>
        <w:fldChar w:fldCharType="separate"/>
      </w:r>
      <w:r w:rsidR="2ECB0B9F" w:rsidRPr="00DD2A52">
        <w:rPr>
          <w:rFonts w:ascii="Palatino Linotype" w:eastAsia="Palatino Linotype" w:hAnsi="Palatino Linotype" w:cs="Palatino Linotype"/>
          <w:noProof/>
          <w:sz w:val="24"/>
          <w:szCs w:val="24"/>
          <w:vertAlign w:val="superscript"/>
        </w:rPr>
        <w:t>18</w:t>
      </w:r>
      <w:r w:rsidR="00DF0837">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highlights the potential of chemical insecticide contamination or unofficial use to exert unexpected and potentially harmful impacts on public health.</w:t>
      </w:r>
    </w:p>
    <w:p w14:paraId="76BC7327" w14:textId="6FA575B8" w:rsidR="00317B56" w:rsidRPr="003215F4" w:rsidRDefault="00317B56">
      <w:pPr>
        <w:spacing w:line="360" w:lineRule="auto"/>
        <w:rPr>
          <w:rFonts w:ascii="Palatino Linotype" w:eastAsia="Palatino Linotype" w:hAnsi="Palatino Linotype" w:cs="Palatino Linotype"/>
          <w:b/>
          <w:bCs/>
          <w:sz w:val="24"/>
          <w:szCs w:val="24"/>
        </w:rPr>
        <w:pPrChange w:id="42" w:author="Joel Ouma Odero (PGR)" w:date="2024-05-01T12:33:00Z">
          <w:pPr>
            <w:spacing w:line="360" w:lineRule="auto"/>
            <w:jc w:val="both"/>
          </w:pPr>
        </w:pPrChange>
      </w:pPr>
      <w:r w:rsidRPr="003215F4">
        <w:rPr>
          <w:rFonts w:ascii="Palatino Linotype" w:eastAsia="Palatino Linotype" w:hAnsi="Palatino Linotype" w:cs="Palatino Linotype"/>
          <w:b/>
          <w:bCs/>
          <w:sz w:val="24"/>
          <w:szCs w:val="24"/>
        </w:rPr>
        <w:t>Results</w:t>
      </w:r>
      <w:r w:rsidR="00BA0AA1">
        <w:rPr>
          <w:rFonts w:ascii="Palatino Linotype" w:eastAsia="Palatino Linotype" w:hAnsi="Palatino Linotype" w:cs="Palatino Linotype"/>
          <w:b/>
          <w:bCs/>
          <w:sz w:val="24"/>
          <w:szCs w:val="24"/>
        </w:rPr>
        <w:t xml:space="preserve"> </w:t>
      </w:r>
    </w:p>
    <w:p w14:paraId="7ECBB210" w14:textId="06C690DB" w:rsidR="00D505B3" w:rsidRDefault="003E7BB4">
      <w:pPr>
        <w:spacing w:line="360" w:lineRule="auto"/>
        <w:ind w:firstLine="720"/>
        <w:rPr>
          <w:rFonts w:ascii="Palatino Linotype" w:eastAsia="Palatino Linotype" w:hAnsi="Palatino Linotype" w:cs="Palatino Linotype"/>
          <w:sz w:val="24"/>
          <w:szCs w:val="24"/>
        </w:rPr>
        <w:pPrChange w:id="43" w:author="Joel Ouma Odero (PGR)" w:date="2024-05-01T12:33:00Z">
          <w:pPr>
            <w:spacing w:line="360" w:lineRule="auto"/>
            <w:ind w:firstLine="720"/>
            <w:jc w:val="both"/>
          </w:pPr>
        </w:pPrChange>
      </w:pPr>
      <w:r w:rsidRPr="003E7BB4">
        <w:rPr>
          <w:rFonts w:ascii="Palatino Linotype" w:eastAsia="Palatino Linotype" w:hAnsi="Palatino Linotype" w:cs="Palatino Linotype"/>
          <w:sz w:val="24"/>
          <w:szCs w:val="24"/>
        </w:rPr>
        <w:t xml:space="preserve">Resistance to all major classes of insecticide is common in </w:t>
      </w:r>
      <w:r w:rsidRPr="003E7BB4">
        <w:rPr>
          <w:rFonts w:ascii="Palatino Linotype" w:eastAsia="Palatino Linotype" w:hAnsi="Palatino Linotype" w:cs="Palatino Linotype"/>
          <w:i/>
          <w:iCs/>
          <w:sz w:val="24"/>
          <w:szCs w:val="24"/>
        </w:rPr>
        <w:t xml:space="preserve">An. </w:t>
      </w:r>
      <w:proofErr w:type="spellStart"/>
      <w:r w:rsidRPr="003E7BB4">
        <w:rPr>
          <w:rFonts w:ascii="Palatino Linotype" w:eastAsia="Palatino Linotype" w:hAnsi="Palatino Linotype" w:cs="Palatino Linotype"/>
          <w:i/>
          <w:iCs/>
          <w:sz w:val="24"/>
          <w:szCs w:val="24"/>
        </w:rPr>
        <w:t>funestus</w:t>
      </w:r>
      <w:proofErr w:type="spellEnd"/>
      <w:r w:rsidRPr="003E7BB4">
        <w:rPr>
          <w:rFonts w:ascii="Palatino Linotype" w:eastAsia="Palatino Linotype" w:hAnsi="Palatino Linotype" w:cs="Palatino Linotype"/>
          <w:i/>
          <w:iCs/>
          <w:sz w:val="24"/>
          <w:szCs w:val="24"/>
        </w:rPr>
        <w:t xml:space="preserve"> </w:t>
      </w:r>
      <w:r w:rsidRPr="003E7BB4">
        <w:rPr>
          <w:rFonts w:ascii="Palatino Linotype" w:eastAsia="Palatino Linotype" w:hAnsi="Palatino Linotype" w:cs="Palatino Linotype"/>
          <w:sz w:val="24"/>
          <w:szCs w:val="24"/>
        </w:rPr>
        <w:t>and is primarily</w:t>
      </w:r>
      <w:r w:rsidRPr="003E7BB4">
        <w:rPr>
          <w:rFonts w:ascii="Palatino Linotype" w:eastAsia="Palatino Linotype" w:hAnsi="Palatino Linotype" w:cs="Palatino Linotype"/>
          <w:i/>
          <w:iCs/>
          <w:sz w:val="24"/>
          <w:szCs w:val="24"/>
        </w:rPr>
        <w:t xml:space="preserve"> </w:t>
      </w:r>
      <w:r w:rsidRPr="003E7BB4">
        <w:rPr>
          <w:rFonts w:ascii="Palatino Linotype" w:eastAsia="Palatino Linotype" w:hAnsi="Palatino Linotype" w:cs="Palatino Linotype"/>
          <w:sz w:val="24"/>
          <w:szCs w:val="24"/>
        </w:rPr>
        <w:t>mediated through the increased activity of enzymes that bind to and metabolise insecticides (metabolic resistance)</w:t>
      </w:r>
      <w:r w:rsidRPr="003E7BB4">
        <w:rPr>
          <w:rFonts w:ascii="Palatino Linotype" w:eastAsia="Palatino Linotype" w:hAnsi="Palatino Linotype" w:cs="Palatino Linotype"/>
          <w:sz w:val="24"/>
          <w:szCs w:val="24"/>
        </w:rPr>
        <w:fldChar w:fldCharType="begin">
          <w:fldData xml:space="preserve">PEVuZE5vdGU+PENpdGU+PEF1dGhvcj5XZWVkYWxsPC9BdXRob3I+PFllYXI+MjAxOTwvWWVhcj48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</w:fldData>
        </w:fldChar>
      </w:r>
      <w:r w:rsidR="00F70408">
        <w:rPr>
          <w:rFonts w:ascii="Palatino Linotype" w:eastAsia="Palatino Linotype" w:hAnsi="Palatino Linotype" w:cs="Palatino Linotype"/>
          <w:sz w:val="24"/>
          <w:szCs w:val="24"/>
        </w:rPr>
        <w:instrText xml:space="preserve"> ADDIN EN.CITE </w:instrText>
      </w:r>
      <w:r w:rsidR="00F70408">
        <w:rPr>
          <w:rFonts w:ascii="Palatino Linotype" w:eastAsia="Palatino Linotype" w:hAnsi="Palatino Linotype" w:cs="Palatino Linotype"/>
          <w:sz w:val="24"/>
          <w:szCs w:val="24"/>
        </w:rPr>
        <w:fldChar w:fldCharType="begin">
          <w:fldData xml:space="preserve">PEVuZE5vdGU+PENpdGU+PEF1dGhvcj5XZWVkYWxsPC9BdXRob3I+PFllYXI+MjAxOTwvWWVhcj48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</w:fldData>
        </w:fldChar>
      </w:r>
      <w:r w:rsidR="00F70408">
        <w:rPr>
          <w:rFonts w:ascii="Palatino Linotype" w:eastAsia="Palatino Linotype" w:hAnsi="Palatino Linotype" w:cs="Palatino Linotype"/>
          <w:sz w:val="24"/>
          <w:szCs w:val="24"/>
        </w:rPr>
        <w:instrText xml:space="preserve"> ADDIN EN.CITE.DATA </w:instrText>
      </w:r>
      <w:r w:rsidR="00F70408">
        <w:rPr>
          <w:rFonts w:ascii="Palatino Linotype" w:eastAsia="Palatino Linotype" w:hAnsi="Palatino Linotype" w:cs="Palatino Linotype"/>
          <w:sz w:val="24"/>
          <w:szCs w:val="24"/>
        </w:rPr>
      </w:r>
      <w:r w:rsidR="00F70408">
        <w:rPr>
          <w:rFonts w:ascii="Palatino Linotype" w:eastAsia="Palatino Linotype" w:hAnsi="Palatino Linotype" w:cs="Palatino Linotype"/>
          <w:sz w:val="24"/>
          <w:szCs w:val="24"/>
        </w:rPr>
        <w:fldChar w:fldCharType="end"/>
      </w:r>
      <w:r w:rsidRPr="003E7BB4">
        <w:rPr>
          <w:rFonts w:ascii="Palatino Linotype" w:eastAsia="Palatino Linotype" w:hAnsi="Palatino Linotype" w:cs="Palatino Linotype"/>
          <w:sz w:val="24"/>
          <w:szCs w:val="24"/>
        </w:rPr>
      </w:r>
      <w:r w:rsidRPr="003E7BB4">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19,20</w:t>
      </w:r>
      <w:r w:rsidRPr="003E7BB4">
        <w:rPr>
          <w:rFonts w:ascii="Palatino Linotype" w:eastAsia="Palatino Linotype" w:hAnsi="Palatino Linotype" w:cs="Palatino Linotype"/>
          <w:sz w:val="24"/>
          <w:szCs w:val="24"/>
        </w:rPr>
        <w:fldChar w:fldCharType="end"/>
      </w:r>
      <w:r w:rsidRPr="003E7BB4">
        <w:rPr>
          <w:rFonts w:ascii="Palatino Linotype" w:eastAsia="Palatino Linotype" w:hAnsi="Palatino Linotype" w:cs="Palatino Linotype"/>
          <w:sz w:val="24"/>
          <w:szCs w:val="24"/>
        </w:rPr>
        <w:t>. This contrasts with</w:t>
      </w:r>
      <w:ins w:id="44" w:author="Francesco Baldini" w:date="2024-05-01T15:33:00Z">
        <w:r w:rsidR="00CB5D74">
          <w:rPr>
            <w:rFonts w:ascii="Palatino Linotype" w:eastAsia="Palatino Linotype" w:hAnsi="Palatino Linotype" w:cs="Palatino Linotype"/>
            <w:sz w:val="24"/>
            <w:szCs w:val="24"/>
          </w:rPr>
          <w:t xml:space="preserve"> another major vector</w:t>
        </w:r>
      </w:ins>
      <w:r w:rsidRPr="003E7BB4">
        <w:rPr>
          <w:rFonts w:ascii="Palatino Linotype" w:eastAsia="Palatino Linotype" w:hAnsi="Palatino Linotype" w:cs="Palatino Linotype"/>
          <w:sz w:val="24"/>
          <w:szCs w:val="24"/>
        </w:rPr>
        <w:t xml:space="preserve"> </w:t>
      </w:r>
      <w:r w:rsidRPr="003E7BB4">
        <w:rPr>
          <w:rFonts w:ascii="Palatino Linotype" w:eastAsia="Palatino Linotype" w:hAnsi="Palatino Linotype" w:cs="Palatino Linotype"/>
          <w:i/>
          <w:iCs/>
          <w:sz w:val="24"/>
          <w:szCs w:val="24"/>
        </w:rPr>
        <w:t>An. gambiae</w:t>
      </w:r>
      <w:r w:rsidRPr="003E7BB4">
        <w:rPr>
          <w:rFonts w:ascii="Palatino Linotype" w:eastAsia="Palatino Linotype" w:hAnsi="Palatino Linotype" w:cs="Palatino Linotype"/>
          <w:sz w:val="24"/>
          <w:szCs w:val="24"/>
        </w:rPr>
        <w:t xml:space="preserve"> where resistance is mostly conferred by a combination of metabolic and target-site resistance</w:t>
      </w:r>
      <w:r w:rsidRPr="003E7BB4">
        <w:rPr>
          <w:rFonts w:ascii="Palatino Linotype" w:eastAsia="Palatino Linotype" w:hAnsi="Palatino Linotype" w:cs="Palatino Linotype"/>
          <w:sz w:val="24"/>
          <w:szCs w:val="24"/>
        </w:rPr>
        <w:fldChar w:fldCharType="begin"/>
      </w:r>
      <w:r w:rsidRPr="003E7BB4">
        <w:rPr>
          <w:rFonts w:ascii="Palatino Linotype" w:eastAsia="Palatino Linotype" w:hAnsi="Palatino Linotype" w:cs="Palatino Linotype"/>
          <w:sz w:val="24"/>
          <w:szCs w:val="24"/>
        </w:rPr>
        <w:instrText xml:space="preserve"> ADDIN EN.CITE &lt;EndNote&gt;&lt;Cite&gt;&lt;Author&gt;Hemingway&lt;/Author&gt;&lt;Year&gt;2000&lt;/Year&gt;&lt;RecNum&gt;584&lt;/RecNum&gt;&lt;DisplayText&gt;&lt;style face="superscript"&gt;8&lt;/style&gt;&lt;/DisplayText&gt;&lt;record&gt;&lt;rec-number&gt;584&lt;/rec-number&gt;&lt;foreign-keys&gt;&lt;key app="EN" db-id="0tverst04vdvehe5fax5sp572a0e0ta2wa0s" timestamp="1705475687"&gt;584&lt;/key&gt;&lt;/foreign-keys&gt;&lt;ref-type name="Journal Article"&gt;17&lt;/ref-type&gt;&lt;contributors&gt;&lt;authors&gt;&lt;author&gt;Hemingway, J.&lt;/author&gt;&lt;author&gt;Ranson, H.&lt;/author&gt;&lt;/authors&gt;&lt;/contributors&gt;&lt;auth-address&gt;School of Biosciences, University of Wales Cardiff.&lt;/auth-address&gt;&lt;titles&gt;&lt;title&gt;Insecticide resistance in insect vectors of human disease&lt;/title&gt;&lt;secondary-title&gt;Annu Rev Entomol&lt;/secondary-title&gt;&lt;/titles&gt;&lt;periodical&gt;&lt;full-title&gt;Annu Rev Entomol&lt;/full-title&gt;&lt;/periodical&gt;&lt;pages&gt;371-91&lt;/pages&gt;&lt;volume&gt;45&lt;/volume&gt;&lt;edition&gt;2000/04/13&lt;/edition&gt;&lt;keywords&gt;&lt;keyword&gt;Animals&lt;/keyword&gt;&lt;keyword&gt;Disease Transmission, Infectious&lt;/keyword&gt;&lt;keyword&gt;Humans&lt;/keyword&gt;&lt;keyword&gt;Insect Control/methods&lt;/keyword&gt;&lt;keyword&gt;*Insect Vectors/genetics/metabolism&lt;/keyword&gt;&lt;keyword&gt;*Insecticide Resistance&lt;/keyword&gt;&lt;/keywords&gt;&lt;dates&gt;&lt;year&gt;2000&lt;/year&gt;&lt;/dates&gt;&lt;isbn&gt;0066-4170 (Print)&amp;#xD;0066-4170 (Linking)&lt;/isbn&gt;&lt;accession-num&gt;10761582&lt;/accession-num&gt;&lt;urls&gt;&lt;related-urls&gt;&lt;url&gt;https://www.ncbi.nlm.nih.gov/pubmed/10761582&lt;/url&gt;&lt;/related-urls&gt;&lt;/urls&gt;&lt;electronic-resource-num&gt;10.1146/annurev.ento.45.1.371&lt;/electronic-resource-num&gt;&lt;/record&gt;&lt;/Cite&gt;&lt;/EndNote&gt;</w:instrText>
      </w:r>
      <w:r w:rsidRPr="003E7BB4">
        <w:rPr>
          <w:rFonts w:ascii="Palatino Linotype" w:eastAsia="Palatino Linotype" w:hAnsi="Palatino Linotype" w:cs="Palatino Linotype"/>
          <w:sz w:val="24"/>
          <w:szCs w:val="24"/>
        </w:rPr>
        <w:fldChar w:fldCharType="separate"/>
      </w:r>
      <w:r w:rsidRPr="003E7BB4">
        <w:rPr>
          <w:rFonts w:ascii="Palatino Linotype" w:eastAsia="Palatino Linotype" w:hAnsi="Palatino Linotype" w:cs="Palatino Linotype"/>
          <w:sz w:val="24"/>
          <w:szCs w:val="24"/>
          <w:vertAlign w:val="superscript"/>
        </w:rPr>
        <w:t>8</w:t>
      </w:r>
      <w:r w:rsidRPr="003E7BB4">
        <w:rPr>
          <w:rFonts w:ascii="Palatino Linotype" w:eastAsia="Palatino Linotype" w:hAnsi="Palatino Linotype" w:cs="Palatino Linotype"/>
          <w:sz w:val="24"/>
          <w:szCs w:val="24"/>
        </w:rPr>
        <w:fldChar w:fldCharType="end"/>
      </w:r>
      <w:r w:rsidRPr="003E7BB4">
        <w:rPr>
          <w:rFonts w:ascii="Palatino Linotype" w:eastAsia="Palatino Linotype" w:hAnsi="Palatino Linotype" w:cs="Palatino Linotype"/>
          <w:sz w:val="24"/>
          <w:szCs w:val="24"/>
        </w:rPr>
        <w:t xml:space="preserve">. </w:t>
      </w:r>
      <w:r w:rsidR="00826368">
        <w:rPr>
          <w:rFonts w:ascii="Palatino Linotype" w:eastAsia="Palatino Linotype" w:hAnsi="Palatino Linotype" w:cs="Palatino Linotype"/>
          <w:sz w:val="24"/>
          <w:szCs w:val="24"/>
        </w:rPr>
        <w:t>As pa</w:t>
      </w:r>
      <w:r w:rsidR="006E124B">
        <w:rPr>
          <w:rFonts w:ascii="Palatino Linotype" w:eastAsia="Palatino Linotype" w:hAnsi="Palatino Linotype" w:cs="Palatino Linotype"/>
          <w:sz w:val="24"/>
          <w:szCs w:val="24"/>
        </w:rPr>
        <w:t>rt of an insecticide resistance surveillance study</w:t>
      </w:r>
      <w:ins w:id="45" w:author="Francesco Baldini" w:date="2024-05-01T15:40:00Z">
        <w:r w:rsidR="00655BF5">
          <w:rPr>
            <w:rFonts w:ascii="Palatino Linotype" w:eastAsia="Palatino Linotype" w:hAnsi="Palatino Linotype" w:cs="Palatino Linotype"/>
            <w:sz w:val="24"/>
            <w:szCs w:val="24"/>
          </w:rPr>
          <w:t xml:space="preserve"> in </w:t>
        </w:r>
        <w:r w:rsidR="00655BF5" w:rsidRPr="137CD513">
          <w:rPr>
            <w:rFonts w:ascii="Palatino Linotype" w:eastAsia="Palatino Linotype" w:hAnsi="Palatino Linotype" w:cs="Palatino Linotype"/>
            <w:sz w:val="24"/>
            <w:szCs w:val="24"/>
          </w:rPr>
          <w:t>10 sites across Tanzania (</w:t>
        </w:r>
        <w:commentRangeStart w:id="46"/>
        <w:r w:rsidR="00655BF5" w:rsidRPr="137CD513">
          <w:rPr>
            <w:rFonts w:ascii="Palatino Linotype" w:eastAsia="Palatino Linotype" w:hAnsi="Palatino Linotype" w:cs="Palatino Linotype"/>
            <w:b/>
            <w:bCs/>
            <w:sz w:val="24"/>
            <w:szCs w:val="24"/>
          </w:rPr>
          <w:t>Figure 1A</w:t>
        </w:r>
        <w:commentRangeEnd w:id="46"/>
        <w:r w:rsidR="00655BF5">
          <w:rPr>
            <w:rStyle w:val="CommentReference"/>
          </w:rPr>
          <w:commentReference w:id="46"/>
        </w:r>
        <w:r w:rsidR="00655BF5" w:rsidRPr="137CD513">
          <w:rPr>
            <w:rFonts w:ascii="Palatino Linotype" w:eastAsia="Palatino Linotype" w:hAnsi="Palatino Linotype" w:cs="Palatino Linotype"/>
            <w:sz w:val="24"/>
            <w:szCs w:val="24"/>
          </w:rPr>
          <w:t>)</w:t>
        </w:r>
      </w:ins>
      <w:r w:rsidR="00671B60">
        <w:rPr>
          <w:rFonts w:ascii="Palatino Linotype" w:eastAsia="Palatino Linotype" w:hAnsi="Palatino Linotype" w:cs="Palatino Linotype"/>
          <w:sz w:val="24"/>
          <w:szCs w:val="24"/>
        </w:rPr>
        <w:t xml:space="preserve"> </w:t>
      </w:r>
      <w:r w:rsidR="006E124B">
        <w:rPr>
          <w:rFonts w:ascii="Palatino Linotype" w:eastAsia="Palatino Linotype" w:hAnsi="Palatino Linotype" w:cs="Palatino Linotype"/>
          <w:sz w:val="24"/>
          <w:szCs w:val="24"/>
        </w:rPr>
        <w:t>(</w:t>
      </w:r>
      <w:commentRangeStart w:id="47"/>
      <w:r w:rsidR="006E124B" w:rsidRPr="003215F4">
        <w:rPr>
          <w:rFonts w:ascii="Palatino Linotype" w:eastAsia="Palatino Linotype" w:hAnsi="Palatino Linotype" w:cs="Palatino Linotype"/>
          <w:b/>
          <w:bCs/>
          <w:sz w:val="24"/>
          <w:szCs w:val="24"/>
        </w:rPr>
        <w:t>REF</w:t>
      </w:r>
      <w:commentRangeEnd w:id="47"/>
      <w:r w:rsidR="00617C27">
        <w:rPr>
          <w:rStyle w:val="CommentReference"/>
        </w:rPr>
        <w:commentReference w:id="47"/>
      </w:r>
      <w:r w:rsidR="006E124B">
        <w:rPr>
          <w:rFonts w:ascii="Palatino Linotype" w:eastAsia="Palatino Linotype" w:hAnsi="Palatino Linotype" w:cs="Palatino Linotype"/>
          <w:sz w:val="24"/>
          <w:szCs w:val="24"/>
        </w:rPr>
        <w:t>), w</w:t>
      </w:r>
      <w:r w:rsidRPr="003E7BB4">
        <w:rPr>
          <w:rFonts w:ascii="Palatino Linotype" w:eastAsia="Palatino Linotype" w:hAnsi="Palatino Linotype" w:cs="Palatino Linotype"/>
          <w:sz w:val="24"/>
          <w:szCs w:val="24"/>
        </w:rPr>
        <w:t>e investigated phenotypic resistance (as measured by mosquito survival</w:t>
      </w:r>
      <w:r w:rsidR="00D47ABB">
        <w:rPr>
          <w:rFonts w:ascii="Palatino Linotype" w:eastAsia="Palatino Linotype" w:hAnsi="Palatino Linotype" w:cs="Palatino Linotype"/>
          <w:sz w:val="24"/>
          <w:szCs w:val="24"/>
        </w:rPr>
        <w:t xml:space="preserve"> 2</w:t>
      </w:r>
      <w:r w:rsidR="000747B5">
        <w:rPr>
          <w:rFonts w:ascii="Palatino Linotype" w:eastAsia="Palatino Linotype" w:hAnsi="Palatino Linotype" w:cs="Palatino Linotype"/>
          <w:sz w:val="24"/>
          <w:szCs w:val="24"/>
        </w:rPr>
        <w:t>4</w:t>
      </w:r>
      <w:ins w:id="48" w:author="Francesco Baldini" w:date="2024-05-01T15:34:00Z">
        <w:r w:rsidR="00655BF5">
          <w:rPr>
            <w:rFonts w:ascii="Palatino Linotype" w:eastAsia="Palatino Linotype" w:hAnsi="Palatino Linotype" w:cs="Palatino Linotype"/>
            <w:sz w:val="24"/>
            <w:szCs w:val="24"/>
          </w:rPr>
          <w:t xml:space="preserve">  </w:t>
        </w:r>
      </w:ins>
      <w:r w:rsidR="000747B5">
        <w:rPr>
          <w:rFonts w:ascii="Palatino Linotype" w:eastAsia="Palatino Linotype" w:hAnsi="Palatino Linotype" w:cs="Palatino Linotype"/>
          <w:sz w:val="24"/>
          <w:szCs w:val="24"/>
        </w:rPr>
        <w:t>hours</w:t>
      </w:r>
      <w:r w:rsidRPr="003E7BB4">
        <w:rPr>
          <w:rFonts w:ascii="Palatino Linotype" w:eastAsia="Palatino Linotype" w:hAnsi="Palatino Linotype" w:cs="Palatino Linotype"/>
          <w:sz w:val="24"/>
          <w:szCs w:val="24"/>
        </w:rPr>
        <w:t xml:space="preserve"> following insecticide exposure) in </w:t>
      </w:r>
      <w:r w:rsidRPr="003E7BB4">
        <w:rPr>
          <w:rFonts w:ascii="Palatino Linotype" w:eastAsia="Palatino Linotype" w:hAnsi="Palatino Linotype" w:cs="Palatino Linotype"/>
          <w:i/>
          <w:iCs/>
          <w:sz w:val="24"/>
          <w:szCs w:val="24"/>
        </w:rPr>
        <w:t xml:space="preserve">An. </w:t>
      </w:r>
      <w:proofErr w:type="spellStart"/>
      <w:r w:rsidRPr="003E7BB4">
        <w:rPr>
          <w:rFonts w:ascii="Palatino Linotype" w:eastAsia="Palatino Linotype" w:hAnsi="Palatino Linotype" w:cs="Palatino Linotype"/>
          <w:i/>
          <w:iCs/>
          <w:sz w:val="24"/>
          <w:szCs w:val="24"/>
        </w:rPr>
        <w:t>funestus</w:t>
      </w:r>
      <w:proofErr w:type="spellEnd"/>
      <w:r w:rsidRPr="003E7BB4">
        <w:rPr>
          <w:rFonts w:ascii="Palatino Linotype" w:eastAsia="Palatino Linotype" w:hAnsi="Palatino Linotype" w:cs="Palatino Linotype"/>
          <w:sz w:val="24"/>
          <w:szCs w:val="24"/>
        </w:rPr>
        <w:t xml:space="preserve"> to the discriminating doses of </w:t>
      </w:r>
      <w:ins w:id="49" w:author="Francesco Baldini" w:date="2024-05-01T15:36:00Z">
        <w:r w:rsidR="00655BF5">
          <w:rPr>
            <w:rFonts w:ascii="Palatino Linotype" w:eastAsia="Palatino Linotype" w:hAnsi="Palatino Linotype" w:cs="Palatino Linotype"/>
            <w:sz w:val="24"/>
            <w:szCs w:val="24"/>
          </w:rPr>
          <w:t>D</w:t>
        </w:r>
      </w:ins>
      <w:ins w:id="50" w:author="Francesco Baldini" w:date="2024-05-01T15:39:00Z">
        <w:r w:rsidR="00655BF5">
          <w:rPr>
            <w:rFonts w:ascii="Palatino Linotype" w:eastAsia="Palatino Linotype" w:hAnsi="Palatino Linotype" w:cs="Palatino Linotype"/>
            <w:sz w:val="24"/>
            <w:szCs w:val="24"/>
          </w:rPr>
          <w:t>D</w:t>
        </w:r>
      </w:ins>
      <w:ins w:id="51" w:author="Francesco Baldini" w:date="2024-05-01T15:36:00Z">
        <w:r w:rsidR="00655BF5">
          <w:rPr>
            <w:rFonts w:ascii="Palatino Linotype" w:eastAsia="Palatino Linotype" w:hAnsi="Palatino Linotype" w:cs="Palatino Linotype"/>
            <w:sz w:val="24"/>
            <w:szCs w:val="24"/>
          </w:rPr>
          <w:t xml:space="preserve">T, </w:t>
        </w:r>
      </w:ins>
      <w:r w:rsidRPr="003E7BB4">
        <w:rPr>
          <w:rFonts w:ascii="Palatino Linotype" w:eastAsia="Palatino Linotype" w:hAnsi="Palatino Linotype" w:cs="Palatino Linotype"/>
          <w:sz w:val="24"/>
          <w:szCs w:val="24"/>
        </w:rPr>
        <w:t>deltamethrin (type II pyrethroid)</w:t>
      </w:r>
      <w:del w:id="52" w:author="Francesco Baldini" w:date="2024-05-01T15:36:00Z">
        <w:r w:rsidRPr="003E7BB4" w:rsidDel="00655BF5">
          <w:rPr>
            <w:rFonts w:ascii="Palatino Linotype" w:eastAsia="Palatino Linotype" w:hAnsi="Palatino Linotype" w:cs="Palatino Linotype"/>
            <w:sz w:val="24"/>
            <w:szCs w:val="24"/>
          </w:rPr>
          <w:delText xml:space="preserve"> and</w:delText>
        </w:r>
      </w:del>
      <w:ins w:id="53" w:author="Francesco Baldini" w:date="2024-05-01T15:36:00Z">
        <w:r w:rsidR="00655BF5">
          <w:rPr>
            <w:rFonts w:ascii="Palatino Linotype" w:eastAsia="Palatino Linotype" w:hAnsi="Palatino Linotype" w:cs="Palatino Linotype"/>
            <w:sz w:val="24"/>
            <w:szCs w:val="24"/>
          </w:rPr>
          <w:t>,</w:t>
        </w:r>
      </w:ins>
      <w:r w:rsidRPr="003E7BB4">
        <w:rPr>
          <w:rFonts w:ascii="Palatino Linotype" w:eastAsia="Palatino Linotype" w:hAnsi="Palatino Linotype" w:cs="Palatino Linotype"/>
          <w:sz w:val="24"/>
          <w:szCs w:val="24"/>
        </w:rPr>
        <w:t xml:space="preserve"> </w:t>
      </w:r>
      <w:del w:id="54" w:author="Francesco Baldini" w:date="2024-05-01T15:36:00Z">
        <w:r w:rsidRPr="003E7BB4" w:rsidDel="00655BF5">
          <w:rPr>
            <w:rFonts w:ascii="Palatino Linotype" w:eastAsia="Palatino Linotype" w:hAnsi="Palatino Linotype" w:cs="Palatino Linotype"/>
            <w:sz w:val="24"/>
            <w:szCs w:val="24"/>
          </w:rPr>
          <w:delText>DDT and</w:delText>
        </w:r>
      </w:del>
      <w:ins w:id="55" w:author="Francesco Baldini" w:date="2024-05-01T15:36:00Z">
        <w:r w:rsidR="00655BF5">
          <w:rPr>
            <w:rFonts w:ascii="Palatino Linotype" w:eastAsia="Palatino Linotype" w:hAnsi="Palatino Linotype" w:cs="Palatino Linotype"/>
            <w:sz w:val="24"/>
            <w:szCs w:val="24"/>
          </w:rPr>
          <w:t>or deltamethrin together with</w:t>
        </w:r>
      </w:ins>
      <w:ins w:id="56" w:author="Francesco Baldini" w:date="2024-05-01T15:37:00Z">
        <w:r w:rsidR="00655BF5">
          <w:rPr>
            <w:rFonts w:ascii="Palatino Linotype" w:eastAsia="Palatino Linotype" w:hAnsi="Palatino Linotype" w:cs="Palatino Linotype"/>
            <w:sz w:val="24"/>
            <w:szCs w:val="24"/>
          </w:rPr>
          <w:t xml:space="preserve"> the</w:t>
        </w:r>
      </w:ins>
      <w:del w:id="57" w:author="Francesco Baldini" w:date="2024-05-01T15:36:00Z">
        <w:r w:rsidRPr="003E7BB4" w:rsidDel="00655BF5">
          <w:rPr>
            <w:rFonts w:ascii="Palatino Linotype" w:eastAsia="Palatino Linotype" w:hAnsi="Palatino Linotype" w:cs="Palatino Linotype"/>
            <w:sz w:val="24"/>
            <w:szCs w:val="24"/>
          </w:rPr>
          <w:delText xml:space="preserve"> tested whether the metabolic enzyme</w:delText>
        </w:r>
      </w:del>
      <w:r w:rsidRPr="003E7BB4">
        <w:rPr>
          <w:rFonts w:ascii="Palatino Linotype" w:eastAsia="Palatino Linotype" w:hAnsi="Palatino Linotype" w:cs="Palatino Linotype"/>
          <w:sz w:val="24"/>
          <w:szCs w:val="24"/>
        </w:rPr>
        <w:t xml:space="preserve"> </w:t>
      </w:r>
      <w:del w:id="58" w:author="Francesco Baldini" w:date="2024-05-01T15:37:00Z">
        <w:r w:rsidRPr="003E7BB4" w:rsidDel="00655BF5">
          <w:rPr>
            <w:rFonts w:ascii="Palatino Linotype" w:eastAsia="Palatino Linotype" w:hAnsi="Palatino Linotype" w:cs="Palatino Linotype"/>
            <w:sz w:val="24"/>
            <w:szCs w:val="24"/>
          </w:rPr>
          <w:delText xml:space="preserve">synergist </w:delText>
        </w:r>
      </w:del>
      <w:proofErr w:type="spellStart"/>
      <w:r w:rsidRPr="003E7BB4">
        <w:rPr>
          <w:rFonts w:ascii="Palatino Linotype" w:eastAsia="Palatino Linotype" w:hAnsi="Palatino Linotype" w:cs="Palatino Linotype"/>
          <w:sz w:val="24"/>
          <w:szCs w:val="24"/>
        </w:rPr>
        <w:t>piperonyl</w:t>
      </w:r>
      <w:proofErr w:type="spellEnd"/>
      <w:r w:rsidRPr="003E7BB4">
        <w:rPr>
          <w:rFonts w:ascii="Palatino Linotype" w:eastAsia="Palatino Linotype" w:hAnsi="Palatino Linotype" w:cs="Palatino Linotype"/>
          <w:sz w:val="24"/>
          <w:szCs w:val="24"/>
        </w:rPr>
        <w:t xml:space="preserve"> butoxide (PBO)</w:t>
      </w:r>
      <w:ins w:id="59" w:author="Francesco Baldini" w:date="2024-05-01T15:37:00Z">
        <w:r w:rsidR="00655BF5">
          <w:rPr>
            <w:rFonts w:ascii="Palatino Linotype" w:eastAsia="Palatino Linotype" w:hAnsi="Palatino Linotype" w:cs="Palatino Linotype"/>
            <w:sz w:val="24"/>
            <w:szCs w:val="24"/>
          </w:rPr>
          <w:t xml:space="preserve"> </w:t>
        </w:r>
        <w:r w:rsidR="00655BF5" w:rsidRPr="003E7BB4">
          <w:rPr>
            <w:rFonts w:ascii="Palatino Linotype" w:eastAsia="Palatino Linotype" w:hAnsi="Palatino Linotype" w:cs="Palatino Linotype"/>
            <w:sz w:val="24"/>
            <w:szCs w:val="24"/>
          </w:rPr>
          <w:t>synergist</w:t>
        </w:r>
      </w:ins>
      <w:r w:rsidRPr="003E7BB4">
        <w:rPr>
          <w:rFonts w:ascii="Palatino Linotype" w:eastAsia="Palatino Linotype" w:hAnsi="Palatino Linotype" w:cs="Palatino Linotype"/>
          <w:sz w:val="24"/>
          <w:szCs w:val="24"/>
        </w:rPr>
        <w:t>, which is increasingly used on ITNs</w:t>
      </w:r>
      <w:r w:rsidRPr="003E7BB4">
        <w:rPr>
          <w:rFonts w:ascii="Palatino Linotype" w:eastAsia="Palatino Linotype" w:hAnsi="Palatino Linotype" w:cs="Palatino Linotype"/>
          <w:sz w:val="24"/>
          <w:szCs w:val="24"/>
        </w:rPr>
        <w:fldChar w:fldCharType="begin"/>
      </w:r>
      <w:r w:rsidR="00F70408">
        <w:rPr>
          <w:rFonts w:ascii="Palatino Linotype" w:eastAsia="Palatino Linotype" w:hAnsi="Palatino Linotype" w:cs="Palatino Linotype"/>
          <w:sz w:val="24"/>
          <w:szCs w:val="24"/>
        </w:rPr>
        <w:instrText xml:space="preserve"> ADDIN EN.CITE &lt;EndNote&gt;&lt;Cite&gt;&lt;Author&gt;WHO&lt;/Author&gt;&lt;Year&gt;2023&lt;/Year&gt;&lt;RecNum&gt;604&lt;/RecNum&gt;&lt;DisplayText&gt;&lt;style face="superscript"&gt;21&lt;/style&gt;&lt;/DisplayText&gt;&lt;record&gt;&lt;rec-number&gt;604&lt;/rec-number&gt;&lt;foreign-keys&gt;&lt;key app="EN" db-id="0tverst04vdvehe5fax5sp572a0e0ta2wa0s" timestamp="1705478937"&gt;604&lt;/key&gt;&lt;/foreign-keys&gt;&lt;ref-type name="Web Page"&gt;12&lt;/ref-type&gt;&lt;contributors&gt;&lt;authors&gt;&lt;author&gt;WHO&lt;/author&gt;&lt;/authors&gt;&lt;/contributors&gt;&lt;titles&gt;&lt;title&gt;Guidelines for malaria&lt;/title&gt;&lt;/titles&gt;&lt;number&gt;12 January 2024&lt;/number&gt;&lt;dates&gt;&lt;year&gt;2023&lt;/year&gt;&lt;/dates&gt;&lt;publisher&gt;WHO&lt;/publisher&gt;&lt;urls&gt;&lt;related-urls&gt;&lt;url&gt;https://app.magicapp.org/#/guideline/LwRMXj/rec/j7Krlj&lt;/url&gt;&lt;/related-urls&gt;&lt;/urls&gt;&lt;/record&gt;&lt;/Cite&gt;&lt;/EndNote&gt;</w:instrText>
      </w:r>
      <w:r w:rsidRPr="003E7BB4">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21</w:t>
      </w:r>
      <w:r w:rsidRPr="003E7BB4">
        <w:rPr>
          <w:rFonts w:ascii="Palatino Linotype" w:eastAsia="Palatino Linotype" w:hAnsi="Palatino Linotype" w:cs="Palatino Linotype"/>
          <w:sz w:val="24"/>
          <w:szCs w:val="24"/>
        </w:rPr>
        <w:fldChar w:fldCharType="end"/>
      </w:r>
      <w:ins w:id="60" w:author="Francesco Baldini" w:date="2024-05-01T15:37:00Z">
        <w:r w:rsidR="00655BF5">
          <w:rPr>
            <w:rFonts w:ascii="Palatino Linotype" w:eastAsia="Palatino Linotype" w:hAnsi="Palatino Linotype" w:cs="Palatino Linotype"/>
            <w:sz w:val="24"/>
            <w:szCs w:val="24"/>
          </w:rPr>
          <w:t xml:space="preserve"> to </w:t>
        </w:r>
      </w:ins>
      <w:del w:id="61" w:author="Francesco Baldini" w:date="2024-05-01T15:37:00Z">
        <w:r w:rsidRPr="003E7BB4" w:rsidDel="00655BF5">
          <w:rPr>
            <w:rFonts w:ascii="Palatino Linotype" w:eastAsia="Palatino Linotype" w:hAnsi="Palatino Linotype" w:cs="Palatino Linotype"/>
            <w:sz w:val="24"/>
            <w:szCs w:val="24"/>
          </w:rPr>
          <w:delText xml:space="preserve">, could </w:delText>
        </w:r>
      </w:del>
      <w:r w:rsidRPr="003E7BB4">
        <w:rPr>
          <w:rFonts w:ascii="Palatino Linotype" w:eastAsia="Palatino Linotype" w:hAnsi="Palatino Linotype" w:cs="Palatino Linotype"/>
          <w:sz w:val="24"/>
          <w:szCs w:val="24"/>
        </w:rPr>
        <w:t xml:space="preserve">restore susceptibility in pyrethroid-resistant populations in </w:t>
      </w:r>
      <w:r w:rsidR="00F060F4">
        <w:rPr>
          <w:rFonts w:ascii="Palatino Linotype" w:eastAsia="Palatino Linotype" w:hAnsi="Palatino Linotype" w:cs="Palatino Linotype"/>
          <w:sz w:val="24"/>
          <w:szCs w:val="24"/>
        </w:rPr>
        <w:t>Tanzania</w:t>
      </w:r>
      <w:r w:rsidRPr="003E7BB4">
        <w:rPr>
          <w:rFonts w:ascii="Palatino Linotype" w:eastAsia="Palatino Linotype" w:hAnsi="Palatino Linotype" w:cs="Palatino Linotype"/>
          <w:sz w:val="24"/>
          <w:szCs w:val="24"/>
        </w:rPr>
        <w:t>. The mosquitoes were phenotypically resistant to deltamethrin</w:t>
      </w:r>
      <w:r w:rsidR="000747B5">
        <w:rPr>
          <w:rFonts w:ascii="Palatino Linotype" w:eastAsia="Palatino Linotype" w:hAnsi="Palatino Linotype" w:cs="Palatino Linotype"/>
          <w:sz w:val="24"/>
          <w:szCs w:val="24"/>
        </w:rPr>
        <w:t>;</w:t>
      </w:r>
      <w:r w:rsidRPr="003E7BB4">
        <w:rPr>
          <w:rFonts w:ascii="Palatino Linotype" w:eastAsia="Palatino Linotype" w:hAnsi="Palatino Linotype" w:cs="Palatino Linotype"/>
          <w:sz w:val="24"/>
          <w:szCs w:val="24"/>
        </w:rPr>
        <w:t xml:space="preserve"> </w:t>
      </w:r>
      <w:commentRangeStart w:id="62"/>
      <w:r w:rsidR="00896336">
        <w:rPr>
          <w:rFonts w:ascii="Palatino Linotype" w:eastAsia="Palatino Linotype" w:hAnsi="Palatino Linotype" w:cs="Palatino Linotype"/>
          <w:sz w:val="24"/>
          <w:szCs w:val="24"/>
        </w:rPr>
        <w:t xml:space="preserve">lowest in </w:t>
      </w:r>
      <w:r w:rsidR="0074208C">
        <w:rPr>
          <w:rFonts w:ascii="Palatino Linotype" w:eastAsia="Palatino Linotype" w:hAnsi="Palatino Linotype" w:cs="Palatino Linotype"/>
          <w:sz w:val="24"/>
          <w:szCs w:val="24"/>
        </w:rPr>
        <w:t xml:space="preserve">south-eastern Tanzania, </w:t>
      </w:r>
      <w:proofErr w:type="spellStart"/>
      <w:r w:rsidR="00BE7312">
        <w:rPr>
          <w:rFonts w:ascii="Palatino Linotype" w:eastAsia="Palatino Linotype" w:hAnsi="Palatino Linotype" w:cs="Palatino Linotype"/>
          <w:sz w:val="24"/>
          <w:szCs w:val="24"/>
        </w:rPr>
        <w:t>Lindi</w:t>
      </w:r>
      <w:proofErr w:type="spellEnd"/>
      <w:r w:rsidR="000747B5">
        <w:rPr>
          <w:rFonts w:ascii="Palatino Linotype" w:eastAsia="Palatino Linotype" w:hAnsi="Palatino Linotype" w:cs="Palatino Linotype"/>
          <w:sz w:val="24"/>
          <w:szCs w:val="24"/>
        </w:rPr>
        <w:t xml:space="preserve"> (7</w:t>
      </w:r>
      <w:r w:rsidR="000747B5" w:rsidRPr="003E7BB4">
        <w:rPr>
          <w:rFonts w:ascii="Palatino Linotype" w:eastAsia="Palatino Linotype" w:hAnsi="Palatino Linotype" w:cs="Palatino Linotype"/>
          <w:sz w:val="24"/>
          <w:szCs w:val="24"/>
        </w:rPr>
        <w:t xml:space="preserve">%, CI </w:t>
      </w:r>
      <w:r w:rsidR="000747B5">
        <w:rPr>
          <w:rFonts w:ascii="Palatino Linotype" w:eastAsia="Palatino Linotype" w:hAnsi="Palatino Linotype" w:cs="Palatino Linotype"/>
          <w:sz w:val="24"/>
          <w:szCs w:val="24"/>
        </w:rPr>
        <w:t>3.4</w:t>
      </w:r>
      <w:r w:rsidR="000747B5" w:rsidRPr="003E7BB4">
        <w:rPr>
          <w:rFonts w:ascii="Palatino Linotype" w:eastAsia="Palatino Linotype" w:hAnsi="Palatino Linotype" w:cs="Palatino Linotype"/>
          <w:sz w:val="24"/>
          <w:szCs w:val="24"/>
        </w:rPr>
        <w:t xml:space="preserve"> – </w:t>
      </w:r>
      <w:r w:rsidR="000747B5">
        <w:rPr>
          <w:rFonts w:ascii="Palatino Linotype" w:eastAsia="Palatino Linotype" w:hAnsi="Palatino Linotype" w:cs="Palatino Linotype"/>
          <w:sz w:val="24"/>
          <w:szCs w:val="24"/>
        </w:rPr>
        <w:t>15.7</w:t>
      </w:r>
      <w:r w:rsidR="000747B5" w:rsidRPr="003E7BB4">
        <w:rPr>
          <w:rFonts w:ascii="Palatino Linotype" w:eastAsia="Palatino Linotype" w:hAnsi="Palatino Linotype" w:cs="Palatino Linotype"/>
          <w:sz w:val="24"/>
          <w:szCs w:val="24"/>
        </w:rPr>
        <w:t>)</w:t>
      </w:r>
      <w:r w:rsidR="00933398">
        <w:rPr>
          <w:rFonts w:ascii="Palatino Linotype" w:eastAsia="Palatino Linotype" w:hAnsi="Palatino Linotype" w:cs="Palatino Linotype"/>
          <w:sz w:val="24"/>
          <w:szCs w:val="24"/>
        </w:rPr>
        <w:t xml:space="preserve">, </w:t>
      </w:r>
      <w:r w:rsidRPr="003E7BB4">
        <w:rPr>
          <w:rFonts w:ascii="Palatino Linotype" w:eastAsia="Palatino Linotype" w:hAnsi="Palatino Linotype" w:cs="Palatino Linotype"/>
          <w:sz w:val="24"/>
          <w:szCs w:val="24"/>
        </w:rPr>
        <w:t xml:space="preserve">and </w:t>
      </w:r>
      <w:r w:rsidR="00B92E19">
        <w:rPr>
          <w:rFonts w:ascii="Palatino Linotype" w:eastAsia="Palatino Linotype" w:hAnsi="Palatino Linotype" w:cs="Palatino Linotype"/>
          <w:sz w:val="24"/>
          <w:szCs w:val="24"/>
        </w:rPr>
        <w:t>highest i</w:t>
      </w:r>
      <w:r w:rsidR="009E16BD">
        <w:rPr>
          <w:rFonts w:ascii="Palatino Linotype" w:eastAsia="Palatino Linotype" w:hAnsi="Palatino Linotype" w:cs="Palatino Linotype"/>
          <w:sz w:val="24"/>
          <w:szCs w:val="24"/>
        </w:rPr>
        <w:t>n</w:t>
      </w:r>
      <w:r w:rsidR="0074208C">
        <w:rPr>
          <w:rFonts w:ascii="Palatino Linotype" w:eastAsia="Palatino Linotype" w:hAnsi="Palatino Linotype" w:cs="Palatino Linotype"/>
          <w:sz w:val="24"/>
          <w:szCs w:val="24"/>
        </w:rPr>
        <w:t xml:space="preserve"> the west</w:t>
      </w:r>
      <w:r w:rsidR="009E16BD">
        <w:rPr>
          <w:rFonts w:ascii="Palatino Linotype" w:eastAsia="Palatino Linotype" w:hAnsi="Palatino Linotype" w:cs="Palatino Linotype"/>
          <w:sz w:val="24"/>
          <w:szCs w:val="24"/>
        </w:rPr>
        <w:t xml:space="preserve"> Katavi</w:t>
      </w:r>
      <w:r w:rsidR="00F1192F">
        <w:rPr>
          <w:rFonts w:ascii="Palatino Linotype" w:eastAsia="Palatino Linotype" w:hAnsi="Palatino Linotype" w:cs="Palatino Linotype"/>
          <w:sz w:val="24"/>
          <w:szCs w:val="24"/>
        </w:rPr>
        <w:t xml:space="preserve"> (55%, CI 43.9 </w:t>
      </w:r>
      <w:r w:rsidR="008D3D9D">
        <w:rPr>
          <w:rFonts w:ascii="Palatino Linotype" w:eastAsia="Palatino Linotype" w:hAnsi="Palatino Linotype" w:cs="Palatino Linotype"/>
          <w:sz w:val="24"/>
          <w:szCs w:val="24"/>
        </w:rPr>
        <w:t>–</w:t>
      </w:r>
      <w:r w:rsidR="00F1192F">
        <w:rPr>
          <w:rFonts w:ascii="Palatino Linotype" w:eastAsia="Palatino Linotype" w:hAnsi="Palatino Linotype" w:cs="Palatino Linotype"/>
          <w:sz w:val="24"/>
          <w:szCs w:val="24"/>
        </w:rPr>
        <w:t xml:space="preserve"> </w:t>
      </w:r>
      <w:r w:rsidR="008D3D9D">
        <w:rPr>
          <w:rFonts w:ascii="Palatino Linotype" w:eastAsia="Palatino Linotype" w:hAnsi="Palatino Linotype" w:cs="Palatino Linotype"/>
          <w:sz w:val="24"/>
          <w:szCs w:val="24"/>
        </w:rPr>
        <w:t>65.5</w:t>
      </w:r>
      <w:r w:rsidR="00F1192F">
        <w:rPr>
          <w:rFonts w:ascii="Palatino Linotype" w:eastAsia="Palatino Linotype" w:hAnsi="Palatino Linotype" w:cs="Palatino Linotype"/>
          <w:sz w:val="24"/>
          <w:szCs w:val="24"/>
        </w:rPr>
        <w:t>)</w:t>
      </w:r>
      <w:r w:rsidR="0011224A">
        <w:rPr>
          <w:rFonts w:ascii="Palatino Linotype" w:eastAsia="Palatino Linotype" w:hAnsi="Palatino Linotype" w:cs="Palatino Linotype"/>
          <w:sz w:val="24"/>
          <w:szCs w:val="24"/>
        </w:rPr>
        <w:t xml:space="preserve"> </w:t>
      </w:r>
      <w:commentRangeEnd w:id="62"/>
      <w:r w:rsidR="00655BF5">
        <w:rPr>
          <w:rStyle w:val="CommentReference"/>
        </w:rPr>
        <w:commentReference w:id="62"/>
      </w:r>
      <w:r w:rsidR="0011224A">
        <w:rPr>
          <w:rFonts w:ascii="Palatino Linotype" w:eastAsia="Palatino Linotype" w:hAnsi="Palatino Linotype" w:cs="Palatino Linotype"/>
          <w:sz w:val="24"/>
          <w:szCs w:val="24"/>
        </w:rPr>
        <w:t>but PBO restored susceptibility in all locations</w:t>
      </w:r>
      <w:r w:rsidR="008D3D9D">
        <w:rPr>
          <w:rFonts w:ascii="Palatino Linotype" w:eastAsia="Palatino Linotype" w:hAnsi="Palatino Linotype" w:cs="Palatino Linotype"/>
          <w:sz w:val="24"/>
          <w:szCs w:val="24"/>
        </w:rPr>
        <w:t>.</w:t>
      </w:r>
      <w:r w:rsidR="006C3253">
        <w:rPr>
          <w:rFonts w:ascii="Palatino Linotype" w:eastAsia="Palatino Linotype" w:hAnsi="Palatino Linotype" w:cs="Palatino Linotype"/>
          <w:sz w:val="24"/>
          <w:szCs w:val="24"/>
        </w:rPr>
        <w:t xml:space="preserve"> </w:t>
      </w:r>
      <w:ins w:id="63" w:author="Francesco Baldini" w:date="2024-05-01T15:35:00Z">
        <w:r w:rsidR="00655BF5">
          <w:rPr>
            <w:rFonts w:ascii="Palatino Linotype" w:eastAsia="Palatino Linotype" w:hAnsi="Palatino Linotype" w:cs="Palatino Linotype"/>
            <w:sz w:val="24"/>
            <w:szCs w:val="24"/>
          </w:rPr>
          <w:t xml:space="preserve">Unexpectedly, </w:t>
        </w:r>
      </w:ins>
      <w:del w:id="64" w:author="Francesco Baldini" w:date="2024-05-01T15:35:00Z">
        <w:r w:rsidR="006C3253" w:rsidDel="00655BF5">
          <w:rPr>
            <w:rFonts w:ascii="Palatino Linotype" w:eastAsia="Palatino Linotype" w:hAnsi="Palatino Linotype" w:cs="Palatino Linotype"/>
            <w:sz w:val="24"/>
            <w:szCs w:val="24"/>
          </w:rPr>
          <w:delText xml:space="preserve">Resistance </w:delText>
        </w:r>
      </w:del>
      <w:ins w:id="65" w:author="Francesco Baldini" w:date="2024-05-01T15:35:00Z">
        <w:r w:rsidR="00655BF5">
          <w:rPr>
            <w:rFonts w:ascii="Palatino Linotype" w:eastAsia="Palatino Linotype" w:hAnsi="Palatino Linotype" w:cs="Palatino Linotype"/>
            <w:sz w:val="24"/>
            <w:szCs w:val="24"/>
          </w:rPr>
          <w:t xml:space="preserve">resistance </w:t>
        </w:r>
      </w:ins>
      <w:r w:rsidR="006C3253">
        <w:rPr>
          <w:rFonts w:ascii="Palatino Linotype" w:eastAsia="Palatino Linotype" w:hAnsi="Palatino Linotype" w:cs="Palatino Linotype"/>
          <w:sz w:val="24"/>
          <w:szCs w:val="24"/>
        </w:rPr>
        <w:t>to</w:t>
      </w:r>
      <w:r w:rsidR="008D3D9D">
        <w:rPr>
          <w:rFonts w:ascii="Palatino Linotype" w:eastAsia="Palatino Linotype" w:hAnsi="Palatino Linotype" w:cs="Palatino Linotype"/>
          <w:sz w:val="24"/>
          <w:szCs w:val="24"/>
        </w:rPr>
        <w:t xml:space="preserve"> </w:t>
      </w:r>
      <w:r w:rsidRPr="003E7BB4">
        <w:rPr>
          <w:rFonts w:ascii="Palatino Linotype" w:eastAsia="Palatino Linotype" w:hAnsi="Palatino Linotype" w:cs="Palatino Linotype"/>
          <w:sz w:val="24"/>
          <w:szCs w:val="24"/>
        </w:rPr>
        <w:t>DDT</w:t>
      </w:r>
      <w:r w:rsidR="006C3253">
        <w:rPr>
          <w:rFonts w:ascii="Palatino Linotype" w:eastAsia="Palatino Linotype" w:hAnsi="Palatino Linotype" w:cs="Palatino Linotype"/>
          <w:sz w:val="24"/>
          <w:szCs w:val="24"/>
        </w:rPr>
        <w:t xml:space="preserve"> was recorded </w:t>
      </w:r>
      <w:del w:id="66" w:author="Francesco Baldini" w:date="2024-05-01T15:35:00Z">
        <w:r w:rsidR="00BC0DE2" w:rsidDel="00655BF5">
          <w:rPr>
            <w:rFonts w:ascii="Palatino Linotype" w:eastAsia="Palatino Linotype" w:hAnsi="Palatino Linotype" w:cs="Palatino Linotype"/>
            <w:sz w:val="24"/>
            <w:szCs w:val="24"/>
          </w:rPr>
          <w:delText>only</w:delText>
        </w:r>
        <w:r w:rsidR="006C3253" w:rsidDel="00655BF5">
          <w:rPr>
            <w:rFonts w:ascii="Palatino Linotype" w:eastAsia="Palatino Linotype" w:hAnsi="Palatino Linotype" w:cs="Palatino Linotype"/>
            <w:sz w:val="24"/>
            <w:szCs w:val="24"/>
          </w:rPr>
          <w:delText xml:space="preserve"> </w:delText>
        </w:r>
      </w:del>
      <w:r w:rsidR="006C3253">
        <w:rPr>
          <w:rFonts w:ascii="Palatino Linotype" w:eastAsia="Palatino Linotype" w:hAnsi="Palatino Linotype" w:cs="Palatino Linotype"/>
          <w:sz w:val="24"/>
          <w:szCs w:val="24"/>
        </w:rPr>
        <w:t>in Morogoro</w:t>
      </w:r>
      <w:r w:rsidR="00450CFA">
        <w:rPr>
          <w:rFonts w:ascii="Palatino Linotype" w:eastAsia="Palatino Linotype" w:hAnsi="Palatino Linotype" w:cs="Palatino Linotype"/>
          <w:sz w:val="24"/>
          <w:szCs w:val="24"/>
        </w:rPr>
        <w:t xml:space="preserve"> region</w:t>
      </w:r>
      <w:r w:rsidRPr="003E7BB4">
        <w:rPr>
          <w:rFonts w:ascii="Palatino Linotype" w:eastAsia="Palatino Linotype" w:hAnsi="Palatino Linotype" w:cs="Palatino Linotype"/>
          <w:sz w:val="24"/>
          <w:szCs w:val="24"/>
        </w:rPr>
        <w:t xml:space="preserve"> (68%, CI 57.8 - 77.9)</w:t>
      </w:r>
      <w:ins w:id="67" w:author="Francesco Baldini" w:date="2024-05-01T15:35:00Z">
        <w:r w:rsidR="00655BF5">
          <w:rPr>
            <w:rFonts w:ascii="Palatino Linotype" w:eastAsia="Palatino Linotype" w:hAnsi="Palatino Linotype" w:cs="Palatino Linotype"/>
            <w:sz w:val="24"/>
            <w:szCs w:val="24"/>
          </w:rPr>
          <w:t>, but not in other regions</w:t>
        </w:r>
      </w:ins>
      <w:r w:rsidR="00801E03">
        <w:rPr>
          <w:rFonts w:ascii="Palatino Linotype" w:eastAsia="Palatino Linotype" w:hAnsi="Palatino Linotype" w:cs="Palatino Linotype"/>
          <w:sz w:val="24"/>
          <w:szCs w:val="24"/>
        </w:rPr>
        <w:t xml:space="preserve"> (</w:t>
      </w:r>
      <w:r w:rsidR="00C549B0" w:rsidRPr="137CD513">
        <w:rPr>
          <w:rFonts w:ascii="Palatino Linotype" w:eastAsia="Palatino Linotype" w:hAnsi="Palatino Linotype" w:cs="Palatino Linotype"/>
          <w:b/>
          <w:bCs/>
          <w:sz w:val="24"/>
          <w:szCs w:val="24"/>
        </w:rPr>
        <w:t>Figure 1</w:t>
      </w:r>
      <w:r w:rsidR="00C549B0">
        <w:rPr>
          <w:rFonts w:ascii="Palatino Linotype" w:eastAsia="Palatino Linotype" w:hAnsi="Palatino Linotype" w:cs="Palatino Linotype"/>
          <w:b/>
          <w:bCs/>
          <w:sz w:val="24"/>
          <w:szCs w:val="24"/>
        </w:rPr>
        <w:t>B</w:t>
      </w:r>
      <w:r w:rsidR="00801E03">
        <w:rPr>
          <w:rFonts w:ascii="Palatino Linotype" w:eastAsia="Palatino Linotype" w:hAnsi="Palatino Linotype" w:cs="Palatino Linotype"/>
          <w:sz w:val="24"/>
          <w:szCs w:val="24"/>
        </w:rPr>
        <w:t>)</w:t>
      </w:r>
      <w:r w:rsidRPr="003E7BB4">
        <w:rPr>
          <w:rFonts w:ascii="Palatino Linotype" w:eastAsia="Palatino Linotype" w:hAnsi="Palatino Linotype" w:cs="Palatino Linotype"/>
          <w:sz w:val="24"/>
          <w:szCs w:val="24"/>
        </w:rPr>
        <w:t>.</w:t>
      </w:r>
      <w:r w:rsidR="00060ABE">
        <w:rPr>
          <w:rFonts w:ascii="Palatino Linotype" w:eastAsia="Palatino Linotype" w:hAnsi="Palatino Linotype" w:cs="Palatino Linotype"/>
          <w:sz w:val="24"/>
          <w:szCs w:val="24"/>
        </w:rPr>
        <w:t xml:space="preserve"> </w:t>
      </w:r>
      <w:del w:id="68" w:author="Francesco Baldini" w:date="2024-05-01T15:43:00Z">
        <w:r w:rsidR="00DA248D" w:rsidDel="00655BF5">
          <w:rPr>
            <w:rFonts w:ascii="Palatino Linotype" w:eastAsia="Palatino Linotype" w:hAnsi="Palatino Linotype" w:cs="Palatino Linotype"/>
            <w:sz w:val="24"/>
            <w:szCs w:val="24"/>
          </w:rPr>
          <w:delText xml:space="preserve">The </w:delText>
        </w:r>
        <w:r w:rsidR="00060ABE" w:rsidDel="00655BF5">
          <w:rPr>
            <w:rFonts w:ascii="Palatino Linotype" w:eastAsia="Palatino Linotype" w:hAnsi="Palatino Linotype" w:cs="Palatino Linotype"/>
            <w:sz w:val="24"/>
            <w:szCs w:val="24"/>
          </w:rPr>
          <w:delText xml:space="preserve">DDT </w:delText>
        </w:r>
        <w:r w:rsidR="004A6626" w:rsidDel="00655BF5">
          <w:rPr>
            <w:rFonts w:ascii="Palatino Linotype" w:eastAsia="Palatino Linotype" w:hAnsi="Palatino Linotype" w:cs="Palatino Linotype"/>
            <w:sz w:val="24"/>
            <w:szCs w:val="24"/>
          </w:rPr>
          <w:delText>binding site</w:delText>
        </w:r>
        <w:r w:rsidR="00DA248D" w:rsidDel="00655BF5">
          <w:rPr>
            <w:rFonts w:ascii="Palatino Linotype" w:eastAsia="Palatino Linotype" w:hAnsi="Palatino Linotype" w:cs="Palatino Linotype"/>
            <w:sz w:val="24"/>
            <w:szCs w:val="24"/>
          </w:rPr>
          <w:delText xml:space="preserve"> in mosquitoes is </w:delText>
        </w:r>
        <w:r w:rsidR="00AD47AD" w:rsidDel="00655BF5">
          <w:rPr>
            <w:rFonts w:ascii="Palatino Linotype" w:eastAsia="Palatino Linotype" w:hAnsi="Palatino Linotype" w:cs="Palatino Linotype"/>
            <w:sz w:val="24"/>
            <w:szCs w:val="24"/>
          </w:rPr>
          <w:delText xml:space="preserve">on </w:delText>
        </w:r>
        <w:r w:rsidR="00DA248D" w:rsidDel="00655BF5">
          <w:rPr>
            <w:rFonts w:ascii="Palatino Linotype" w:eastAsia="Palatino Linotype" w:hAnsi="Palatino Linotype" w:cs="Palatino Linotype"/>
            <w:sz w:val="24"/>
            <w:szCs w:val="24"/>
          </w:rPr>
          <w:delText xml:space="preserve">the </w:delText>
        </w:r>
        <w:r w:rsidR="00AF1ADD" w:rsidRPr="003215F4" w:rsidDel="00655BF5">
          <w:rPr>
            <w:rFonts w:ascii="Palatino Linotype" w:eastAsia="Palatino Linotype" w:hAnsi="Palatino Linotype" w:cs="Palatino Linotype"/>
            <w:i/>
            <w:iCs/>
            <w:sz w:val="24"/>
            <w:szCs w:val="24"/>
          </w:rPr>
          <w:delText>Vgsc</w:delText>
        </w:r>
        <w:r w:rsidR="00AF1ADD" w:rsidDel="00655BF5">
          <w:rPr>
            <w:rFonts w:ascii="Palatino Linotype" w:eastAsia="Palatino Linotype" w:hAnsi="Palatino Linotype" w:cs="Palatino Linotype"/>
            <w:sz w:val="24"/>
            <w:szCs w:val="24"/>
          </w:rPr>
          <w:delText xml:space="preserve">, and mutations on this gene are </w:delText>
        </w:r>
        <w:r w:rsidR="00FB56C7" w:rsidDel="00655BF5">
          <w:rPr>
            <w:rFonts w:ascii="Palatino Linotype" w:eastAsia="Palatino Linotype" w:hAnsi="Palatino Linotype" w:cs="Palatino Linotype"/>
            <w:sz w:val="24"/>
            <w:szCs w:val="24"/>
          </w:rPr>
          <w:delText xml:space="preserve">strongly linked </w:delText>
        </w:r>
        <w:r w:rsidR="00AF1ADD" w:rsidDel="00655BF5">
          <w:rPr>
            <w:rFonts w:ascii="Palatino Linotype" w:eastAsia="Palatino Linotype" w:hAnsi="Palatino Linotype" w:cs="Palatino Linotype"/>
            <w:sz w:val="24"/>
            <w:szCs w:val="24"/>
          </w:rPr>
          <w:delText xml:space="preserve">to resistance </w:delText>
        </w:r>
      </w:del>
      <w:del w:id="69" w:author="Francesco Baldini" w:date="2024-05-01T15:41:00Z">
        <w:r w:rsidR="00AF1ADD" w:rsidDel="00655BF5">
          <w:rPr>
            <w:rFonts w:ascii="Palatino Linotype" w:eastAsia="Palatino Linotype" w:hAnsi="Palatino Linotype" w:cs="Palatino Linotype"/>
            <w:sz w:val="24"/>
            <w:szCs w:val="24"/>
          </w:rPr>
          <w:delText xml:space="preserve">phonotypes </w:delText>
        </w:r>
      </w:del>
      <w:del w:id="70" w:author="Francesco Baldini" w:date="2024-05-01T15:43:00Z">
        <w:r w:rsidR="00AF1ADD" w:rsidDel="00655BF5">
          <w:rPr>
            <w:rFonts w:ascii="Palatino Linotype" w:eastAsia="Palatino Linotype" w:hAnsi="Palatino Linotype" w:cs="Palatino Linotype"/>
            <w:sz w:val="24"/>
            <w:szCs w:val="24"/>
          </w:rPr>
          <w:delText xml:space="preserve">in </w:delText>
        </w:r>
        <w:r w:rsidR="00AF1ADD" w:rsidRPr="003215F4" w:rsidDel="00655BF5">
          <w:rPr>
            <w:rFonts w:ascii="Palatino Linotype" w:eastAsia="Palatino Linotype" w:hAnsi="Palatino Linotype" w:cs="Palatino Linotype"/>
            <w:i/>
            <w:iCs/>
            <w:sz w:val="24"/>
            <w:szCs w:val="24"/>
          </w:rPr>
          <w:delText>An. gambiae</w:delText>
        </w:r>
        <w:r w:rsidR="00AF1ADD" w:rsidDel="00655BF5">
          <w:rPr>
            <w:rFonts w:ascii="Palatino Linotype" w:eastAsia="Palatino Linotype" w:hAnsi="Palatino Linotype" w:cs="Palatino Linotype"/>
            <w:sz w:val="24"/>
            <w:szCs w:val="24"/>
          </w:rPr>
          <w:delText xml:space="preserve"> (</w:delText>
        </w:r>
        <w:commentRangeStart w:id="71"/>
        <w:r w:rsidR="00AF1ADD" w:rsidRPr="003215F4" w:rsidDel="00655BF5">
          <w:rPr>
            <w:rFonts w:ascii="Palatino Linotype" w:eastAsia="Palatino Linotype" w:hAnsi="Palatino Linotype" w:cs="Palatino Linotype"/>
            <w:b/>
            <w:bCs/>
            <w:sz w:val="24"/>
            <w:szCs w:val="24"/>
          </w:rPr>
          <w:delText>REF</w:delText>
        </w:r>
        <w:commentRangeEnd w:id="71"/>
        <w:r w:rsidR="00C142BC" w:rsidDel="00655BF5">
          <w:rPr>
            <w:rStyle w:val="CommentReference"/>
          </w:rPr>
          <w:commentReference w:id="71"/>
        </w:r>
        <w:r w:rsidR="00AF1ADD" w:rsidDel="00655BF5">
          <w:rPr>
            <w:rFonts w:ascii="Palatino Linotype" w:eastAsia="Palatino Linotype" w:hAnsi="Palatino Linotype" w:cs="Palatino Linotype"/>
            <w:sz w:val="24"/>
            <w:szCs w:val="24"/>
          </w:rPr>
          <w:delText xml:space="preserve">). </w:delText>
        </w:r>
      </w:del>
    </w:p>
    <w:p w14:paraId="46958CBB" w14:textId="0259AA14" w:rsidR="00607798" w:rsidRPr="00D71989" w:rsidRDefault="00655BF5">
      <w:pPr>
        <w:spacing w:line="360" w:lineRule="auto"/>
        <w:ind w:firstLine="720"/>
        <w:rPr>
          <w:rFonts w:ascii="Palatino Linotype" w:eastAsia="Palatino Linotype" w:hAnsi="Palatino Linotype" w:cs="Palatino Linotype"/>
          <w:sz w:val="24"/>
          <w:szCs w:val="24"/>
          <w:rPrChange w:id="72" w:author="Francesco Baldini" w:date="2024-05-01T15:47:00Z">
            <w:rPr>
              <w:rFonts w:ascii="Palatino Linotype" w:eastAsia="Palatino Linotype" w:hAnsi="Palatino Linotype" w:cs="Palatino Linotype"/>
              <w:b/>
              <w:bCs/>
              <w:sz w:val="24"/>
              <w:szCs w:val="24"/>
            </w:rPr>
          </w:rPrChange>
        </w:rPr>
        <w:pPrChange w:id="73" w:author="Francesco Baldini" w:date="2024-05-01T15:47:00Z">
          <w:pPr>
            <w:spacing w:line="360" w:lineRule="auto"/>
            <w:ind w:firstLine="720"/>
            <w:jc w:val="both"/>
          </w:pPr>
        </w:pPrChange>
      </w:pPr>
      <w:ins w:id="74" w:author="Francesco Baldini" w:date="2024-05-01T15:38:00Z">
        <w:r>
          <w:rPr>
            <w:rFonts w:ascii="Palatino Linotype" w:eastAsia="Palatino Linotype" w:hAnsi="Palatino Linotype" w:cs="Palatino Linotype"/>
            <w:sz w:val="24"/>
            <w:szCs w:val="24"/>
          </w:rPr>
          <w:lastRenderedPageBreak/>
          <w:t>To understand the genetic bases of res</w:t>
        </w:r>
      </w:ins>
      <w:ins w:id="75" w:author="Francesco Baldini" w:date="2024-05-01T15:39:00Z">
        <w:r>
          <w:rPr>
            <w:rFonts w:ascii="Palatino Linotype" w:eastAsia="Palatino Linotype" w:hAnsi="Palatino Linotype" w:cs="Palatino Linotype"/>
            <w:sz w:val="24"/>
            <w:szCs w:val="24"/>
          </w:rPr>
          <w:t xml:space="preserve">istance, </w:t>
        </w:r>
      </w:ins>
      <w:del w:id="76" w:author="Francesco Baldini" w:date="2024-05-01T15:43:00Z">
        <w:r w:rsidR="0FF927E4" w:rsidRPr="137CD513" w:rsidDel="00655BF5">
          <w:rPr>
            <w:rFonts w:ascii="Palatino Linotype" w:eastAsia="Palatino Linotype" w:hAnsi="Palatino Linotype" w:cs="Palatino Linotype"/>
            <w:sz w:val="24"/>
            <w:szCs w:val="24"/>
          </w:rPr>
          <w:delText xml:space="preserve">We </w:delText>
        </w:r>
      </w:del>
      <w:ins w:id="77" w:author="Francesco Baldini" w:date="2024-05-01T15:43:00Z">
        <w:r>
          <w:rPr>
            <w:rFonts w:ascii="Palatino Linotype" w:eastAsia="Palatino Linotype" w:hAnsi="Palatino Linotype" w:cs="Palatino Linotype"/>
            <w:sz w:val="24"/>
            <w:szCs w:val="24"/>
          </w:rPr>
          <w:t>w</w:t>
        </w:r>
        <w:r w:rsidRPr="137CD513">
          <w:rPr>
            <w:rFonts w:ascii="Palatino Linotype" w:eastAsia="Palatino Linotype" w:hAnsi="Palatino Linotype" w:cs="Palatino Linotype"/>
            <w:sz w:val="24"/>
            <w:szCs w:val="24"/>
          </w:rPr>
          <w:t xml:space="preserve">e </w:t>
        </w:r>
      </w:ins>
      <w:r w:rsidR="0FF927E4" w:rsidRPr="137CD513">
        <w:rPr>
          <w:rFonts w:ascii="Palatino Linotype" w:eastAsia="Palatino Linotype" w:hAnsi="Palatino Linotype" w:cs="Palatino Linotype"/>
          <w:sz w:val="24"/>
          <w:szCs w:val="24"/>
        </w:rPr>
        <w:t xml:space="preserve">analysed </w:t>
      </w:r>
      <w:r w:rsidR="00FC4A3D">
        <w:rPr>
          <w:rFonts w:ascii="Palatino Linotype" w:eastAsia="Palatino Linotype" w:hAnsi="Palatino Linotype" w:cs="Palatino Linotype"/>
          <w:sz w:val="24"/>
          <w:szCs w:val="24"/>
        </w:rPr>
        <w:t>whole-genome-sequencing (</w:t>
      </w:r>
      <w:r w:rsidR="0FF927E4" w:rsidRPr="137CD513">
        <w:rPr>
          <w:rFonts w:ascii="Palatino Linotype" w:eastAsia="Palatino Linotype" w:hAnsi="Palatino Linotype" w:cs="Palatino Linotype"/>
          <w:sz w:val="24"/>
          <w:szCs w:val="24"/>
        </w:rPr>
        <w:t>WGS</w:t>
      </w:r>
      <w:r w:rsidR="00FC4A3D">
        <w:rPr>
          <w:rFonts w:ascii="Palatino Linotype" w:eastAsia="Palatino Linotype" w:hAnsi="Palatino Linotype" w:cs="Palatino Linotype"/>
          <w:sz w:val="24"/>
          <w:szCs w:val="24"/>
        </w:rPr>
        <w:t>)</w:t>
      </w:r>
      <w:r w:rsidR="0FF927E4" w:rsidRPr="137CD513">
        <w:rPr>
          <w:rFonts w:ascii="Palatino Linotype" w:eastAsia="Palatino Linotype" w:hAnsi="Palatino Linotype" w:cs="Palatino Linotype"/>
          <w:sz w:val="24"/>
          <w:szCs w:val="24"/>
        </w:rPr>
        <w:t xml:space="preserve"> data from 333 mosquitoes sampled from 10 sites across Tanzania </w:t>
      </w:r>
      <w:r w:rsidR="61DD8923" w:rsidRPr="137CD513">
        <w:rPr>
          <w:rFonts w:ascii="Palatino Linotype" w:eastAsia="Palatino Linotype" w:hAnsi="Palatino Linotype" w:cs="Palatino Linotype"/>
          <w:sz w:val="24"/>
          <w:szCs w:val="24"/>
        </w:rPr>
        <w:t>(</w:t>
      </w:r>
      <w:r w:rsidR="0FF927E4" w:rsidRPr="137CD513">
        <w:rPr>
          <w:rFonts w:ascii="Palatino Linotype" w:eastAsia="Palatino Linotype" w:hAnsi="Palatino Linotype" w:cs="Palatino Linotype"/>
          <w:b/>
          <w:bCs/>
          <w:sz w:val="24"/>
          <w:szCs w:val="24"/>
        </w:rPr>
        <w:t>Figure 1A</w:t>
      </w:r>
      <w:r w:rsidR="61DD8923" w:rsidRPr="137CD513">
        <w:rPr>
          <w:rFonts w:ascii="Palatino Linotype" w:eastAsia="Palatino Linotype" w:hAnsi="Palatino Linotype" w:cs="Palatino Linotype"/>
          <w:sz w:val="24"/>
          <w:szCs w:val="24"/>
        </w:rPr>
        <w:t>)</w:t>
      </w:r>
      <w:r w:rsidR="0FF927E4" w:rsidRPr="137CD513">
        <w:rPr>
          <w:rFonts w:ascii="Palatino Linotype" w:eastAsia="Palatino Linotype" w:hAnsi="Palatino Linotype" w:cs="Palatino Linotype"/>
          <w:sz w:val="24"/>
          <w:szCs w:val="24"/>
        </w:rPr>
        <w:t>. We performed genome-wide selection scans (GWSS) with the G123 statistic</w:t>
      </w:r>
      <w:r w:rsidR="0FF927E4" w:rsidRPr="137CD513">
        <w:rPr>
          <w:rFonts w:ascii="Palatino Linotype" w:eastAsia="Palatino Linotype" w:hAnsi="Palatino Linotype" w:cs="Palatino Linotype"/>
          <w:sz w:val="24"/>
          <w:szCs w:val="24"/>
          <w:vertAlign w:val="superscript"/>
        </w:rPr>
        <w:t>26</w:t>
      </w:r>
      <w:r w:rsidR="0FF927E4" w:rsidRPr="137CD513">
        <w:rPr>
          <w:rFonts w:ascii="Palatino Linotype" w:eastAsia="Palatino Linotype" w:hAnsi="Palatino Linotype" w:cs="Palatino Linotype"/>
          <w:sz w:val="24"/>
          <w:szCs w:val="24"/>
        </w:rPr>
        <w:t xml:space="preserve"> to test for evidence of selective sweeps in the </w:t>
      </w:r>
      <w:r w:rsidR="0FF927E4" w:rsidRPr="137CD513">
        <w:rPr>
          <w:rFonts w:ascii="Palatino Linotype" w:eastAsia="Palatino Linotype" w:hAnsi="Palatino Linotype" w:cs="Palatino Linotype"/>
          <w:i/>
          <w:iCs/>
          <w:sz w:val="24"/>
          <w:szCs w:val="24"/>
        </w:rPr>
        <w:t xml:space="preserve">An. </w:t>
      </w:r>
      <w:proofErr w:type="spellStart"/>
      <w:r w:rsidR="0FF927E4" w:rsidRPr="137CD513">
        <w:rPr>
          <w:rFonts w:ascii="Palatino Linotype" w:eastAsia="Palatino Linotype" w:hAnsi="Palatino Linotype" w:cs="Palatino Linotype"/>
          <w:i/>
          <w:iCs/>
          <w:sz w:val="24"/>
          <w:szCs w:val="24"/>
        </w:rPr>
        <w:t>funestus</w:t>
      </w:r>
      <w:proofErr w:type="spellEnd"/>
      <w:r w:rsidR="0FF927E4" w:rsidRPr="137CD513">
        <w:rPr>
          <w:rFonts w:ascii="Palatino Linotype" w:eastAsia="Palatino Linotype" w:hAnsi="Palatino Linotype" w:cs="Palatino Linotype"/>
          <w:i/>
          <w:iCs/>
          <w:sz w:val="24"/>
          <w:szCs w:val="24"/>
        </w:rPr>
        <w:t xml:space="preserve"> </w:t>
      </w:r>
      <w:r w:rsidR="0FF927E4" w:rsidRPr="137CD513">
        <w:rPr>
          <w:rFonts w:ascii="Palatino Linotype" w:eastAsia="Palatino Linotype" w:hAnsi="Palatino Linotype" w:cs="Palatino Linotype"/>
          <w:sz w:val="24"/>
          <w:szCs w:val="24"/>
        </w:rPr>
        <w:t>genome associated with known or novel IR loci (</w:t>
      </w:r>
      <w:commentRangeStart w:id="78"/>
      <w:r w:rsidR="0FF927E4" w:rsidRPr="137CD513">
        <w:rPr>
          <w:rFonts w:ascii="Palatino Linotype" w:eastAsia="Palatino Linotype" w:hAnsi="Palatino Linotype" w:cs="Palatino Linotype"/>
          <w:b/>
          <w:bCs/>
          <w:sz w:val="24"/>
          <w:szCs w:val="24"/>
        </w:rPr>
        <w:t>Figure 1</w:t>
      </w:r>
      <w:r w:rsidR="00B9697F">
        <w:rPr>
          <w:rFonts w:ascii="Palatino Linotype" w:eastAsia="Palatino Linotype" w:hAnsi="Palatino Linotype" w:cs="Palatino Linotype"/>
          <w:b/>
          <w:bCs/>
          <w:sz w:val="24"/>
          <w:szCs w:val="24"/>
        </w:rPr>
        <w:t>D</w:t>
      </w:r>
      <w:commentRangeEnd w:id="78"/>
      <w:r>
        <w:rPr>
          <w:rStyle w:val="CommentReference"/>
        </w:rPr>
        <w:commentReference w:id="78"/>
      </w:r>
      <w:r w:rsidR="0FF927E4" w:rsidRPr="137CD513">
        <w:rPr>
          <w:rFonts w:ascii="Palatino Linotype" w:eastAsia="Palatino Linotype" w:hAnsi="Palatino Linotype" w:cs="Palatino Linotype"/>
          <w:sz w:val="24"/>
          <w:szCs w:val="24"/>
        </w:rPr>
        <w:t xml:space="preserve">); grouping samples by administrative region (see </w:t>
      </w:r>
      <w:r w:rsidR="0FF927E4" w:rsidRPr="137CD513">
        <w:rPr>
          <w:rFonts w:ascii="Palatino Linotype" w:eastAsia="Palatino Linotype" w:hAnsi="Palatino Linotype" w:cs="Palatino Linotype"/>
          <w:b/>
          <w:bCs/>
          <w:sz w:val="24"/>
          <w:szCs w:val="24"/>
        </w:rPr>
        <w:t xml:space="preserve">Supp. Table </w:t>
      </w:r>
      <w:r w:rsidR="6E2A1A07" w:rsidRPr="137CD513">
        <w:rPr>
          <w:rFonts w:ascii="Palatino Linotype" w:eastAsia="Palatino Linotype" w:hAnsi="Palatino Linotype" w:cs="Palatino Linotype"/>
          <w:b/>
          <w:bCs/>
          <w:sz w:val="24"/>
          <w:szCs w:val="24"/>
        </w:rPr>
        <w:t>1</w:t>
      </w:r>
      <w:r w:rsidR="0FF927E4" w:rsidRPr="137CD513">
        <w:rPr>
          <w:rFonts w:ascii="Palatino Linotype" w:eastAsia="Palatino Linotype" w:hAnsi="Palatino Linotype" w:cs="Palatino Linotype"/>
          <w:sz w:val="24"/>
          <w:szCs w:val="24"/>
        </w:rPr>
        <w:t xml:space="preserve"> for per-group sample numbers). We detected a clear signal of elevated G123 in the region containing the </w:t>
      </w:r>
      <w:proofErr w:type="spellStart"/>
      <w:r w:rsidR="0FF927E4" w:rsidRPr="137CD513">
        <w:rPr>
          <w:rFonts w:ascii="Palatino Linotype" w:eastAsia="Palatino Linotype" w:hAnsi="Palatino Linotype" w:cs="Palatino Linotype"/>
          <w:i/>
          <w:iCs/>
          <w:sz w:val="24"/>
          <w:szCs w:val="24"/>
        </w:rPr>
        <w:t>Vgsc</w:t>
      </w:r>
      <w:proofErr w:type="spellEnd"/>
      <w:r w:rsidR="0FF927E4" w:rsidRPr="137CD513">
        <w:rPr>
          <w:rFonts w:ascii="Palatino Linotype" w:eastAsia="Palatino Linotype" w:hAnsi="Palatino Linotype" w:cs="Palatino Linotype"/>
          <w:i/>
          <w:iCs/>
          <w:sz w:val="24"/>
          <w:szCs w:val="24"/>
        </w:rPr>
        <w:t xml:space="preserve"> </w:t>
      </w:r>
      <w:r w:rsidR="0FF927E4" w:rsidRPr="137CD513">
        <w:rPr>
          <w:rFonts w:ascii="Palatino Linotype" w:eastAsia="Palatino Linotype" w:hAnsi="Palatino Linotype" w:cs="Palatino Linotype"/>
          <w:sz w:val="24"/>
          <w:szCs w:val="24"/>
        </w:rPr>
        <w:t xml:space="preserve">gene in samples from </w:t>
      </w:r>
      <w:r w:rsidR="4EC86C27" w:rsidRPr="137CD513">
        <w:rPr>
          <w:rFonts w:ascii="Palatino Linotype" w:eastAsia="Palatino Linotype" w:hAnsi="Palatino Linotype" w:cs="Palatino Linotype"/>
          <w:sz w:val="24"/>
          <w:szCs w:val="24"/>
        </w:rPr>
        <w:t xml:space="preserve">the </w:t>
      </w:r>
      <w:r w:rsidR="0FF927E4" w:rsidRPr="137CD513">
        <w:rPr>
          <w:rFonts w:ascii="Palatino Linotype" w:eastAsia="Palatino Linotype" w:hAnsi="Palatino Linotype" w:cs="Palatino Linotype"/>
          <w:sz w:val="24"/>
          <w:szCs w:val="24"/>
        </w:rPr>
        <w:t xml:space="preserve">Morogoro region in the </w:t>
      </w:r>
      <w:proofErr w:type="spellStart"/>
      <w:r w:rsidR="7F6928F7" w:rsidRPr="137CD513">
        <w:rPr>
          <w:rFonts w:ascii="Palatino Linotype" w:eastAsia="Palatino Linotype" w:hAnsi="Palatino Linotype" w:cs="Palatino Linotype"/>
          <w:sz w:val="24"/>
          <w:szCs w:val="24"/>
        </w:rPr>
        <w:t>southeastern</w:t>
      </w:r>
      <w:proofErr w:type="spellEnd"/>
      <w:r w:rsidR="0FF927E4" w:rsidRPr="137CD513">
        <w:rPr>
          <w:rFonts w:ascii="Palatino Linotype" w:eastAsia="Palatino Linotype" w:hAnsi="Palatino Linotype" w:cs="Palatino Linotype"/>
          <w:sz w:val="24"/>
          <w:szCs w:val="24"/>
        </w:rPr>
        <w:t xml:space="preserve"> part of the country </w:t>
      </w:r>
      <w:r w:rsidR="364A52B1" w:rsidRPr="137CD513">
        <w:rPr>
          <w:rFonts w:ascii="Palatino Linotype" w:eastAsia="Palatino Linotype" w:hAnsi="Palatino Linotype" w:cs="Palatino Linotype"/>
          <w:sz w:val="24"/>
          <w:szCs w:val="24"/>
        </w:rPr>
        <w:t>(</w:t>
      </w:r>
      <w:r w:rsidR="0FF927E4" w:rsidRPr="137CD513">
        <w:rPr>
          <w:rFonts w:ascii="Palatino Linotype" w:eastAsia="Palatino Linotype" w:hAnsi="Palatino Linotype" w:cs="Palatino Linotype"/>
          <w:b/>
          <w:bCs/>
          <w:sz w:val="24"/>
          <w:szCs w:val="24"/>
        </w:rPr>
        <w:t>Figure 1</w:t>
      </w:r>
      <w:r w:rsidR="00782ADA">
        <w:rPr>
          <w:rFonts w:ascii="Palatino Linotype" w:eastAsia="Palatino Linotype" w:hAnsi="Palatino Linotype" w:cs="Palatino Linotype"/>
          <w:b/>
          <w:bCs/>
          <w:sz w:val="24"/>
          <w:szCs w:val="24"/>
        </w:rPr>
        <w:t>D</w:t>
      </w:r>
      <w:r w:rsidR="364A52B1" w:rsidRPr="137CD513">
        <w:rPr>
          <w:rFonts w:ascii="Palatino Linotype" w:eastAsia="Palatino Linotype" w:hAnsi="Palatino Linotype" w:cs="Palatino Linotype"/>
          <w:sz w:val="24"/>
          <w:szCs w:val="24"/>
        </w:rPr>
        <w:t>)</w:t>
      </w:r>
      <w:r w:rsidR="0FF927E4" w:rsidRPr="137CD513">
        <w:rPr>
          <w:rFonts w:ascii="Palatino Linotype" w:eastAsia="Palatino Linotype" w:hAnsi="Palatino Linotype" w:cs="Palatino Linotype"/>
          <w:sz w:val="24"/>
          <w:szCs w:val="24"/>
        </w:rPr>
        <w:t>.</w:t>
      </w:r>
      <w:ins w:id="79" w:author="Francesco Baldini" w:date="2024-05-01T15:43:00Z">
        <w:r>
          <w:rPr>
            <w:rFonts w:ascii="Palatino Linotype" w:eastAsia="Palatino Linotype" w:hAnsi="Palatino Linotype" w:cs="Palatino Linotype"/>
            <w:sz w:val="24"/>
            <w:szCs w:val="24"/>
          </w:rPr>
          <w:t xml:space="preserve"> </w:t>
        </w:r>
      </w:ins>
      <w:commentRangeStart w:id="80"/>
      <w:ins w:id="81" w:author="Francesco Baldini" w:date="2024-05-01T15:44:00Z">
        <w:r>
          <w:rPr>
            <w:rFonts w:ascii="Palatino Linotype" w:eastAsia="Palatino Linotype" w:hAnsi="Palatino Linotype" w:cs="Palatino Linotype"/>
            <w:sz w:val="24"/>
            <w:szCs w:val="24"/>
          </w:rPr>
          <w:t>Notably,</w:t>
        </w:r>
        <w:r w:rsidR="00D71989">
          <w:rPr>
            <w:rFonts w:ascii="Palatino Linotype" w:eastAsia="Palatino Linotype" w:hAnsi="Palatino Linotype" w:cs="Palatino Linotype"/>
            <w:sz w:val="24"/>
            <w:szCs w:val="24"/>
          </w:rPr>
          <w:t xml:space="preserve"> </w:t>
        </w:r>
        <w:proofErr w:type="spellStart"/>
        <w:r w:rsidR="00D71989" w:rsidRPr="003215F4">
          <w:rPr>
            <w:rFonts w:ascii="Palatino Linotype" w:eastAsia="Palatino Linotype" w:hAnsi="Palatino Linotype" w:cs="Palatino Linotype"/>
            <w:i/>
            <w:iCs/>
            <w:sz w:val="24"/>
            <w:szCs w:val="24"/>
          </w:rPr>
          <w:t>Vgsc</w:t>
        </w:r>
        <w:proofErr w:type="spellEnd"/>
        <w:r w:rsidR="00D71989">
          <w:rPr>
            <w:rFonts w:ascii="Palatino Linotype" w:eastAsia="Palatino Linotype" w:hAnsi="Palatino Linotype" w:cs="Palatino Linotype"/>
            <w:sz w:val="24"/>
            <w:szCs w:val="24"/>
          </w:rPr>
          <w:t xml:space="preserve"> </w:t>
        </w:r>
      </w:ins>
      <w:ins w:id="82" w:author="Francesco Baldini" w:date="2024-05-01T15:45:00Z">
        <w:r w:rsidR="00D71989">
          <w:rPr>
            <w:rFonts w:ascii="Palatino Linotype" w:eastAsia="Palatino Linotype" w:hAnsi="Palatino Linotype" w:cs="Palatino Linotype"/>
            <w:sz w:val="24"/>
            <w:szCs w:val="24"/>
          </w:rPr>
          <w:t>encodes for</w:t>
        </w:r>
      </w:ins>
      <w:ins w:id="83" w:author="Francesco Baldini" w:date="2024-05-01T15:46:00Z">
        <w:r w:rsidR="00D71989">
          <w:rPr>
            <w:rFonts w:ascii="Palatino Linotype" w:eastAsia="Palatino Linotype" w:hAnsi="Palatino Linotype" w:cs="Palatino Linotype"/>
            <w:sz w:val="24"/>
            <w:szCs w:val="24"/>
          </w:rPr>
          <w:t xml:space="preserve"> the </w:t>
        </w:r>
        <w:r w:rsidR="00D71989" w:rsidRPr="00D71989">
          <w:rPr>
            <w:rFonts w:ascii="Palatino Linotype" w:eastAsia="Palatino Linotype" w:hAnsi="Palatino Linotype" w:cs="Palatino Linotype"/>
            <w:sz w:val="24"/>
            <w:szCs w:val="24"/>
          </w:rPr>
          <w:t>voltage-gated sodium channel</w:t>
        </w:r>
        <w:r w:rsidR="00D71989">
          <w:rPr>
            <w:rFonts w:ascii="Palatino Linotype" w:eastAsia="Palatino Linotype" w:hAnsi="Palatino Linotype" w:cs="Palatino Linotype"/>
            <w:sz w:val="24"/>
            <w:szCs w:val="24"/>
          </w:rPr>
          <w:t xml:space="preserve">, where </w:t>
        </w:r>
      </w:ins>
      <w:ins w:id="84" w:author="Francesco Baldini" w:date="2024-05-01T15:43:00Z">
        <w:r>
          <w:rPr>
            <w:rFonts w:ascii="Palatino Linotype" w:eastAsia="Palatino Linotype" w:hAnsi="Palatino Linotype" w:cs="Palatino Linotype"/>
            <w:sz w:val="24"/>
            <w:szCs w:val="24"/>
          </w:rPr>
          <w:t>DDT bind</w:t>
        </w:r>
      </w:ins>
      <w:ins w:id="85" w:author="Francesco Baldini" w:date="2024-05-01T15:46:00Z">
        <w:r w:rsidR="00D71989">
          <w:rPr>
            <w:rFonts w:ascii="Palatino Linotype" w:eastAsia="Palatino Linotype" w:hAnsi="Palatino Linotype" w:cs="Palatino Linotype"/>
            <w:sz w:val="24"/>
            <w:szCs w:val="24"/>
          </w:rPr>
          <w:t xml:space="preserve">s </w:t>
        </w:r>
      </w:ins>
      <w:ins w:id="86" w:author="Francesco Baldini" w:date="2024-05-01T15:43:00Z">
        <w:r>
          <w:rPr>
            <w:rFonts w:ascii="Palatino Linotype" w:eastAsia="Palatino Linotype" w:hAnsi="Palatino Linotype" w:cs="Palatino Linotype"/>
            <w:sz w:val="24"/>
            <w:szCs w:val="24"/>
          </w:rPr>
          <w:t xml:space="preserve">in mosquitoes, and </w:t>
        </w:r>
      </w:ins>
      <w:ins w:id="87" w:author="Francesco Baldini" w:date="2024-05-01T15:47:00Z">
        <w:r w:rsidR="00D71989">
          <w:rPr>
            <w:rFonts w:ascii="Palatino Linotype" w:eastAsia="Palatino Linotype" w:hAnsi="Palatino Linotype" w:cs="Palatino Linotype"/>
            <w:sz w:val="24"/>
            <w:szCs w:val="24"/>
          </w:rPr>
          <w:t xml:space="preserve">where </w:t>
        </w:r>
      </w:ins>
      <w:ins w:id="88" w:author="Francesco Baldini" w:date="2024-05-01T15:43:00Z">
        <w:r>
          <w:rPr>
            <w:rFonts w:ascii="Palatino Linotype" w:eastAsia="Palatino Linotype" w:hAnsi="Palatino Linotype" w:cs="Palatino Linotype"/>
            <w:sz w:val="24"/>
            <w:szCs w:val="24"/>
          </w:rPr>
          <w:t xml:space="preserve">mutations are strongly linked to resistance in </w:t>
        </w:r>
        <w:r w:rsidRPr="003215F4">
          <w:rPr>
            <w:rFonts w:ascii="Palatino Linotype" w:eastAsia="Palatino Linotype" w:hAnsi="Palatino Linotype" w:cs="Palatino Linotype"/>
            <w:i/>
            <w:iCs/>
            <w:sz w:val="24"/>
            <w:szCs w:val="24"/>
          </w:rPr>
          <w:t>An. gambiae</w:t>
        </w:r>
        <w:r>
          <w:rPr>
            <w:rFonts w:ascii="Palatino Linotype" w:eastAsia="Palatino Linotype" w:hAnsi="Palatino Linotype" w:cs="Palatino Linotype"/>
            <w:sz w:val="24"/>
            <w:szCs w:val="24"/>
          </w:rPr>
          <w:t xml:space="preserve"> (</w:t>
        </w:r>
        <w:commentRangeStart w:id="89"/>
        <w:r w:rsidRPr="003215F4">
          <w:rPr>
            <w:rFonts w:ascii="Palatino Linotype" w:eastAsia="Palatino Linotype" w:hAnsi="Palatino Linotype" w:cs="Palatino Linotype"/>
            <w:b/>
            <w:bCs/>
            <w:sz w:val="24"/>
            <w:szCs w:val="24"/>
          </w:rPr>
          <w:t>REF</w:t>
        </w:r>
        <w:commentRangeEnd w:id="89"/>
        <w:r>
          <w:rPr>
            <w:rStyle w:val="CommentReference"/>
          </w:rPr>
          <w:commentReference w:id="89"/>
        </w:r>
        <w:r>
          <w:rPr>
            <w:rFonts w:ascii="Palatino Linotype" w:eastAsia="Palatino Linotype" w:hAnsi="Palatino Linotype" w:cs="Palatino Linotype"/>
            <w:sz w:val="24"/>
            <w:szCs w:val="24"/>
          </w:rPr>
          <w:t>).</w:t>
        </w:r>
      </w:ins>
      <w:ins w:id="90" w:author="Francesco Baldini" w:date="2024-05-01T15:47:00Z">
        <w:r w:rsidR="00D71989">
          <w:rPr>
            <w:rFonts w:ascii="Palatino Linotype" w:eastAsia="Palatino Linotype" w:hAnsi="Palatino Linotype" w:cs="Palatino Linotype"/>
            <w:sz w:val="24"/>
            <w:szCs w:val="24"/>
          </w:rPr>
          <w:t xml:space="preserve"> </w:t>
        </w:r>
      </w:ins>
      <w:commentRangeEnd w:id="80"/>
      <w:ins w:id="91" w:author="Francesco Baldini" w:date="2024-05-01T15:52:00Z">
        <w:r w:rsidR="00D71989">
          <w:rPr>
            <w:rStyle w:val="CommentReference"/>
          </w:rPr>
          <w:commentReference w:id="80"/>
        </w:r>
      </w:ins>
      <w:del w:id="92" w:author="Francesco Baldini" w:date="2024-05-01T15:47:00Z">
        <w:r w:rsidR="0FF927E4" w:rsidRPr="137CD513" w:rsidDel="00D71989">
          <w:rPr>
            <w:rFonts w:ascii="Palatino Linotype" w:eastAsia="Palatino Linotype" w:hAnsi="Palatino Linotype" w:cs="Palatino Linotype"/>
            <w:sz w:val="24"/>
            <w:szCs w:val="24"/>
          </w:rPr>
          <w:delText xml:space="preserve"> </w:delText>
        </w:r>
      </w:del>
      <w:r w:rsidR="0FF927E4" w:rsidRPr="137CD513">
        <w:rPr>
          <w:rFonts w:ascii="Palatino Linotype" w:eastAsia="Palatino Linotype" w:hAnsi="Palatino Linotype" w:cs="Palatino Linotype"/>
          <w:sz w:val="24"/>
          <w:szCs w:val="24"/>
        </w:rPr>
        <w:t xml:space="preserve">In </w:t>
      </w:r>
      <w:proofErr w:type="spellStart"/>
      <w:r w:rsidR="0FF927E4" w:rsidRPr="137CD513">
        <w:rPr>
          <w:rFonts w:ascii="Palatino Linotype" w:eastAsia="Palatino Linotype" w:hAnsi="Palatino Linotype" w:cs="Palatino Linotype"/>
          <w:sz w:val="24"/>
          <w:szCs w:val="24"/>
        </w:rPr>
        <w:t>Kagera</w:t>
      </w:r>
      <w:proofErr w:type="spellEnd"/>
      <w:r w:rsidR="0FF927E4" w:rsidRPr="137CD513">
        <w:rPr>
          <w:rFonts w:ascii="Palatino Linotype" w:eastAsia="Palatino Linotype" w:hAnsi="Palatino Linotype" w:cs="Palatino Linotype"/>
          <w:sz w:val="24"/>
          <w:szCs w:val="24"/>
        </w:rPr>
        <w:t xml:space="preserve">, Katavi, </w:t>
      </w:r>
      <w:r w:rsidR="416C50E4" w:rsidRPr="137CD513">
        <w:rPr>
          <w:rFonts w:ascii="Palatino Linotype" w:eastAsia="Palatino Linotype" w:hAnsi="Palatino Linotype" w:cs="Palatino Linotype"/>
          <w:sz w:val="24"/>
          <w:szCs w:val="24"/>
        </w:rPr>
        <w:t xml:space="preserve">and </w:t>
      </w:r>
      <w:r w:rsidR="0FF927E4" w:rsidRPr="137CD513">
        <w:rPr>
          <w:rFonts w:ascii="Palatino Linotype" w:eastAsia="Palatino Linotype" w:hAnsi="Palatino Linotype" w:cs="Palatino Linotype"/>
          <w:sz w:val="24"/>
          <w:szCs w:val="24"/>
        </w:rPr>
        <w:t xml:space="preserve">Mwanza regions, there was no visible sign of a selective sweep at or near the </w:t>
      </w:r>
      <w:proofErr w:type="spellStart"/>
      <w:r w:rsidR="0FF927E4" w:rsidRPr="137CD513">
        <w:rPr>
          <w:rFonts w:ascii="Palatino Linotype" w:eastAsia="Palatino Linotype" w:hAnsi="Palatino Linotype" w:cs="Palatino Linotype"/>
          <w:i/>
          <w:iCs/>
          <w:sz w:val="24"/>
          <w:szCs w:val="24"/>
        </w:rPr>
        <w:t>Vgsc</w:t>
      </w:r>
      <w:proofErr w:type="spellEnd"/>
      <w:r w:rsidR="0FF927E4" w:rsidRPr="137CD513">
        <w:rPr>
          <w:rFonts w:ascii="Palatino Linotype" w:eastAsia="Palatino Linotype" w:hAnsi="Palatino Linotype" w:cs="Palatino Linotype"/>
          <w:i/>
          <w:iCs/>
          <w:sz w:val="24"/>
          <w:szCs w:val="24"/>
        </w:rPr>
        <w:t xml:space="preserve"> </w:t>
      </w:r>
      <w:r w:rsidR="0FF927E4" w:rsidRPr="137CD513">
        <w:rPr>
          <w:rFonts w:ascii="Palatino Linotype" w:eastAsia="Palatino Linotype" w:hAnsi="Palatino Linotype" w:cs="Palatino Linotype"/>
          <w:sz w:val="24"/>
          <w:szCs w:val="24"/>
        </w:rPr>
        <w:t xml:space="preserve">region. In Dodoma, </w:t>
      </w:r>
      <w:proofErr w:type="spellStart"/>
      <w:r w:rsidR="0FF927E4" w:rsidRPr="137CD513">
        <w:rPr>
          <w:rFonts w:ascii="Palatino Linotype" w:eastAsia="Palatino Linotype" w:hAnsi="Palatino Linotype" w:cs="Palatino Linotype"/>
          <w:sz w:val="24"/>
          <w:szCs w:val="24"/>
        </w:rPr>
        <w:t>Lindi</w:t>
      </w:r>
      <w:proofErr w:type="spellEnd"/>
      <w:r w:rsidR="0FF927E4" w:rsidRPr="137CD513">
        <w:rPr>
          <w:rFonts w:ascii="Palatino Linotype" w:eastAsia="Palatino Linotype" w:hAnsi="Palatino Linotype" w:cs="Palatino Linotype"/>
          <w:sz w:val="24"/>
          <w:szCs w:val="24"/>
        </w:rPr>
        <w:t>, Ruvuma</w:t>
      </w:r>
      <w:r w:rsidR="2C03AD8E" w:rsidRPr="137CD513">
        <w:rPr>
          <w:rFonts w:ascii="Palatino Linotype" w:eastAsia="Palatino Linotype" w:hAnsi="Palatino Linotype" w:cs="Palatino Linotype"/>
          <w:sz w:val="24"/>
          <w:szCs w:val="24"/>
        </w:rPr>
        <w:t>,</w:t>
      </w:r>
      <w:r w:rsidR="0FF927E4" w:rsidRPr="137CD513">
        <w:rPr>
          <w:rFonts w:ascii="Palatino Linotype" w:eastAsia="Palatino Linotype" w:hAnsi="Palatino Linotype" w:cs="Palatino Linotype"/>
          <w:sz w:val="24"/>
          <w:szCs w:val="24"/>
        </w:rPr>
        <w:t xml:space="preserve"> and Tanga, there were peaks of elevated G123 near to </w:t>
      </w:r>
      <w:proofErr w:type="spellStart"/>
      <w:r w:rsidR="0FF927E4" w:rsidRPr="137CD513">
        <w:rPr>
          <w:rFonts w:ascii="Palatino Linotype" w:eastAsia="Palatino Linotype" w:hAnsi="Palatino Linotype" w:cs="Palatino Linotype"/>
          <w:i/>
          <w:iCs/>
          <w:sz w:val="24"/>
          <w:szCs w:val="24"/>
        </w:rPr>
        <w:t>Vgsc</w:t>
      </w:r>
      <w:proofErr w:type="spellEnd"/>
      <w:r w:rsidR="0FF927E4" w:rsidRPr="137CD513">
        <w:rPr>
          <w:rFonts w:ascii="Palatino Linotype" w:eastAsia="Palatino Linotype" w:hAnsi="Palatino Linotype" w:cs="Palatino Linotype"/>
          <w:sz w:val="24"/>
          <w:szCs w:val="24"/>
        </w:rPr>
        <w:t xml:space="preserve">, but these appeared within the context of relatively high G123 across the </w:t>
      </w:r>
      <w:r w:rsidR="1281C298" w:rsidRPr="137CD513">
        <w:rPr>
          <w:rFonts w:ascii="Palatino Linotype" w:eastAsia="Palatino Linotype" w:hAnsi="Palatino Linotype" w:cs="Palatino Linotype"/>
          <w:sz w:val="24"/>
          <w:szCs w:val="24"/>
        </w:rPr>
        <w:t>chromosome</w:t>
      </w:r>
      <w:r w:rsidR="0FF927E4" w:rsidRPr="137CD513">
        <w:rPr>
          <w:rFonts w:ascii="Palatino Linotype" w:eastAsia="Palatino Linotype" w:hAnsi="Palatino Linotype" w:cs="Palatino Linotype"/>
          <w:sz w:val="24"/>
          <w:szCs w:val="24"/>
        </w:rPr>
        <w:t xml:space="preserve"> </w:t>
      </w:r>
      <w:r w:rsidR="0FF927E4" w:rsidRPr="137CD513">
        <w:rPr>
          <w:rFonts w:ascii="Palatino Linotype" w:eastAsia="Palatino Linotype" w:hAnsi="Palatino Linotype" w:cs="Palatino Linotype"/>
          <w:b/>
          <w:bCs/>
          <w:sz w:val="24"/>
          <w:szCs w:val="24"/>
        </w:rPr>
        <w:t>(Figure 1</w:t>
      </w:r>
      <w:r w:rsidR="00782ADA">
        <w:rPr>
          <w:rFonts w:ascii="Palatino Linotype" w:eastAsia="Palatino Linotype" w:hAnsi="Palatino Linotype" w:cs="Palatino Linotype"/>
          <w:b/>
          <w:bCs/>
          <w:sz w:val="24"/>
          <w:szCs w:val="24"/>
        </w:rPr>
        <w:t>D</w:t>
      </w:r>
      <w:r w:rsidR="0FF927E4" w:rsidRPr="137CD513">
        <w:rPr>
          <w:rFonts w:ascii="Palatino Linotype" w:eastAsia="Palatino Linotype" w:hAnsi="Palatino Linotype" w:cs="Palatino Linotype"/>
          <w:b/>
          <w:bCs/>
          <w:sz w:val="24"/>
          <w:szCs w:val="24"/>
        </w:rPr>
        <w:t xml:space="preserve">). </w:t>
      </w:r>
    </w:p>
    <w:p w14:paraId="16EAEB5A" w14:textId="2AF95051" w:rsidR="008E62A3" w:rsidRDefault="002B0097">
      <w:pPr>
        <w:spacing w:line="360" w:lineRule="auto"/>
        <w:rPr>
          <w:rFonts w:ascii="Palatino Linotype" w:eastAsia="Palatino Linotype" w:hAnsi="Palatino Linotype" w:cs="Palatino Linotype"/>
          <w:b/>
          <w:bCs/>
          <w:sz w:val="24"/>
          <w:szCs w:val="24"/>
        </w:rPr>
        <w:pPrChange w:id="93" w:author="Joel Ouma Odero (PGR)" w:date="2024-05-01T12:33:00Z">
          <w:pPr>
            <w:spacing w:line="360" w:lineRule="auto"/>
            <w:jc w:val="both"/>
          </w:pPr>
        </w:pPrChange>
      </w:pPr>
      <w:del w:id="94" w:author="Tristan Dennis [2]" w:date="2024-05-03T13:32:00Z">
        <w:r w:rsidDel="00F95BB6">
          <w:rPr>
            <w:rFonts w:ascii="Palatino Linotype" w:eastAsia="Palatino Linotype" w:hAnsi="Palatino Linotype" w:cs="Palatino Linotype"/>
            <w:b/>
            <w:bCs/>
            <w:noProof/>
            <w:sz w:val="24"/>
            <w:szCs w:val="24"/>
          </w:rPr>
          <w:lastRenderedPageBreak/>
          <w:drawing>
            <wp:inline distT="0" distB="0" distL="0" distR="0" wp14:anchorId="2505E850" wp14:editId="65A25A03">
              <wp:extent cx="5642610" cy="6309021"/>
              <wp:effectExtent l="0" t="0" r="0" b="0"/>
              <wp:docPr id="1469327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7576" name="Picture 1"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b="22572"/>
                      <a:stretch/>
                    </pic:blipFill>
                    <pic:spPr bwMode="auto">
                      <a:xfrm>
                        <a:off x="0" y="0"/>
                        <a:ext cx="5649508" cy="6316733"/>
                      </a:xfrm>
                      <a:prstGeom prst="rect">
                        <a:avLst/>
                      </a:prstGeom>
                      <a:ln>
                        <a:noFill/>
                      </a:ln>
                      <a:extLst>
                        <a:ext uri="{53640926-AAD7-44D8-BBD7-CCE9431645EC}">
                          <a14:shadowObscured xmlns:a14="http://schemas.microsoft.com/office/drawing/2010/main"/>
                        </a:ext>
                      </a:extLst>
                    </pic:spPr>
                  </pic:pic>
                </a:graphicData>
              </a:graphic>
            </wp:inline>
          </w:drawing>
        </w:r>
      </w:del>
      <w:ins w:id="95" w:author="Tristan Dennis [2]" w:date="2024-05-03T13:33:00Z">
        <w:r w:rsidR="00F95BB6" w:rsidRPr="00F95BB6">
          <w:rPr>
            <w:noProof/>
          </w:rPr>
          <w:t xml:space="preserve"> </w:t>
        </w:r>
        <w:r w:rsidR="00F95BB6" w:rsidRPr="00F95BB6">
          <w:rPr>
            <w:rFonts w:ascii="Palatino Linotype" w:eastAsia="Palatino Linotype" w:hAnsi="Palatino Linotype" w:cs="Palatino Linotype"/>
            <w:b/>
            <w:bCs/>
            <w:sz w:val="24"/>
            <w:szCs w:val="24"/>
          </w:rPr>
          <w:drawing>
            <wp:inline distT="0" distB="0" distL="0" distR="0" wp14:anchorId="4CA31A52" wp14:editId="2EFDE046">
              <wp:extent cx="5731510" cy="8185785"/>
              <wp:effectExtent l="0" t="0" r="0" b="5715"/>
              <wp:docPr id="3493491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49170" name="Picture 1" descr="A screenshot of a computer screen&#10;&#10;Description automatically generated"/>
                      <pic:cNvPicPr/>
                    </pic:nvPicPr>
                    <pic:blipFill>
                      <a:blip r:embed="rId13"/>
                      <a:stretch>
                        <a:fillRect/>
                      </a:stretch>
                    </pic:blipFill>
                    <pic:spPr>
                      <a:xfrm>
                        <a:off x="0" y="0"/>
                        <a:ext cx="5731510" cy="8185785"/>
                      </a:xfrm>
                      <a:prstGeom prst="rect">
                        <a:avLst/>
                      </a:prstGeom>
                    </pic:spPr>
                  </pic:pic>
                </a:graphicData>
              </a:graphic>
            </wp:inline>
          </w:drawing>
        </w:r>
      </w:ins>
    </w:p>
    <w:p w14:paraId="79E91932" w14:textId="122F071F" w:rsidR="008E62A3" w:rsidRPr="002B3CEC" w:rsidRDefault="008E62A3" w:rsidP="00EA3F38">
      <w:pPr>
        <w:spacing w:line="240" w:lineRule="auto"/>
        <w:rPr>
          <w:rFonts w:ascii="Palatino Linotype" w:eastAsia="Palatino Linotype" w:hAnsi="Palatino Linotype" w:cs="Palatino Linotype"/>
          <w:sz w:val="24"/>
          <w:szCs w:val="24"/>
        </w:rPr>
        <w:pPrChange w:id="96" w:author="Tristan Dennis [2]" w:date="2024-05-03T12:21:00Z">
          <w:pPr>
            <w:spacing w:line="360" w:lineRule="auto"/>
          </w:pPr>
        </w:pPrChange>
      </w:pPr>
      <w:r w:rsidRPr="002B3CEC">
        <w:rPr>
          <w:rFonts w:ascii="Palatino Linotype" w:eastAsia="Palatino Linotype" w:hAnsi="Palatino Linotype" w:cs="Palatino Linotype"/>
          <w:b/>
          <w:sz w:val="24"/>
          <w:szCs w:val="24"/>
        </w:rPr>
        <w:lastRenderedPageBreak/>
        <w:t xml:space="preserve">Figure 1: (A) </w:t>
      </w:r>
      <w:r w:rsidRPr="002B3CEC">
        <w:rPr>
          <w:rFonts w:ascii="Palatino Linotype" w:eastAsia="Palatino Linotype" w:hAnsi="Palatino Linotype" w:cs="Palatino Linotype"/>
          <w:sz w:val="24"/>
          <w:szCs w:val="24"/>
        </w:rPr>
        <w:t xml:space="preserve">Map of </w:t>
      </w:r>
      <w:r w:rsidRPr="002B3CEC">
        <w:rPr>
          <w:rFonts w:ascii="Palatino Linotype" w:eastAsia="Palatino Linotype" w:hAnsi="Palatino Linotype" w:cs="Palatino Linotype"/>
          <w:i/>
          <w:sz w:val="24"/>
          <w:szCs w:val="24"/>
        </w:rPr>
        <w:t xml:space="preserve">An. </w:t>
      </w:r>
      <w:proofErr w:type="spellStart"/>
      <w:r w:rsidRPr="002B3CEC">
        <w:rPr>
          <w:rFonts w:ascii="Palatino Linotype" w:eastAsia="Palatino Linotype" w:hAnsi="Palatino Linotype" w:cs="Palatino Linotype"/>
          <w:i/>
          <w:sz w:val="24"/>
          <w:szCs w:val="24"/>
        </w:rPr>
        <w:t>funestus</w:t>
      </w:r>
      <w:proofErr w:type="spellEnd"/>
      <w:r w:rsidRPr="002B3CEC">
        <w:rPr>
          <w:rFonts w:ascii="Palatino Linotype" w:eastAsia="Palatino Linotype" w:hAnsi="Palatino Linotype" w:cs="Palatino Linotype"/>
          <w:i/>
          <w:sz w:val="24"/>
          <w:szCs w:val="24"/>
        </w:rPr>
        <w:t xml:space="preserve"> </w:t>
      </w:r>
      <w:r w:rsidRPr="002B3CEC">
        <w:rPr>
          <w:rFonts w:ascii="Palatino Linotype" w:eastAsia="Palatino Linotype" w:hAnsi="Palatino Linotype" w:cs="Palatino Linotype"/>
          <w:sz w:val="24"/>
          <w:szCs w:val="24"/>
        </w:rPr>
        <w:t>collection locations. Points indicate sample collection locations.  Point colour indicates the administrative region from which samples were collected.</w:t>
      </w:r>
      <w:r w:rsidR="008A51C2" w:rsidRPr="002B3CEC">
        <w:rPr>
          <w:rFonts w:ascii="Palatino Linotype" w:eastAsia="Palatino Linotype" w:hAnsi="Palatino Linotype" w:cs="Palatino Linotype"/>
          <w:sz w:val="24"/>
          <w:szCs w:val="24"/>
        </w:rPr>
        <w:t xml:space="preserve"> </w:t>
      </w:r>
      <w:r w:rsidR="0019691C" w:rsidRPr="002B3CEC">
        <w:rPr>
          <w:rFonts w:ascii="Palatino Linotype" w:eastAsia="Palatino Linotype" w:hAnsi="Palatino Linotype" w:cs="Palatino Linotype"/>
          <w:b/>
          <w:bCs/>
          <w:sz w:val="24"/>
          <w:szCs w:val="24"/>
        </w:rPr>
        <w:t>(B)</w:t>
      </w:r>
      <w:r w:rsidR="00704AD4" w:rsidRPr="002B3CEC">
        <w:rPr>
          <w:rFonts w:ascii="Palatino Linotype" w:eastAsia="Palatino Linotype" w:hAnsi="Palatino Linotype" w:cs="Palatino Linotype"/>
          <w:sz w:val="24"/>
          <w:szCs w:val="24"/>
        </w:rPr>
        <w:t xml:space="preserve">: Phenotypic insecticide resistance profile of </w:t>
      </w:r>
      <w:r w:rsidR="00704AD4" w:rsidRPr="002B3CEC">
        <w:rPr>
          <w:rFonts w:ascii="Palatino Linotype" w:eastAsia="Palatino Linotype" w:hAnsi="Palatino Linotype" w:cs="Palatino Linotype"/>
          <w:i/>
          <w:iCs/>
          <w:sz w:val="24"/>
          <w:szCs w:val="24"/>
        </w:rPr>
        <w:t xml:space="preserve">An. </w:t>
      </w:r>
      <w:proofErr w:type="spellStart"/>
      <w:r w:rsidR="00704AD4" w:rsidRPr="002B3CEC">
        <w:rPr>
          <w:rFonts w:ascii="Palatino Linotype" w:eastAsia="Palatino Linotype" w:hAnsi="Palatino Linotype" w:cs="Palatino Linotype"/>
          <w:i/>
          <w:iCs/>
          <w:sz w:val="24"/>
          <w:szCs w:val="24"/>
        </w:rPr>
        <w:t>funestus</w:t>
      </w:r>
      <w:proofErr w:type="spellEnd"/>
      <w:r w:rsidR="00704AD4" w:rsidRPr="002B3CEC">
        <w:rPr>
          <w:rFonts w:ascii="Palatino Linotype" w:eastAsia="Palatino Linotype" w:hAnsi="Palatino Linotype" w:cs="Palatino Linotype"/>
          <w:sz w:val="24"/>
          <w:szCs w:val="24"/>
        </w:rPr>
        <w:t xml:space="preserve"> to DDT using bioassay data adopted from our recent surveillance (</w:t>
      </w:r>
      <w:commentRangeStart w:id="97"/>
      <w:r w:rsidR="00704AD4" w:rsidRPr="002B3CEC">
        <w:rPr>
          <w:rFonts w:ascii="Palatino Linotype" w:eastAsia="Palatino Linotype" w:hAnsi="Palatino Linotype" w:cs="Palatino Linotype"/>
          <w:b/>
          <w:bCs/>
          <w:sz w:val="24"/>
          <w:szCs w:val="24"/>
        </w:rPr>
        <w:t>REF</w:t>
      </w:r>
      <w:commentRangeEnd w:id="97"/>
      <w:r w:rsidR="008A51C2" w:rsidRPr="002B3CEC">
        <w:rPr>
          <w:rStyle w:val="CommentReference"/>
          <w:sz w:val="24"/>
          <w:szCs w:val="24"/>
          <w:rPrChange w:id="98" w:author="Joel Ouma Odero (PGR)" w:date="2024-04-18T22:12:00Z">
            <w:rPr>
              <w:rStyle w:val="CommentReference"/>
            </w:rPr>
          </w:rPrChange>
        </w:rPr>
        <w:commentReference w:id="97"/>
      </w:r>
      <w:r w:rsidR="00704AD4" w:rsidRPr="002B3CEC">
        <w:rPr>
          <w:rFonts w:ascii="Palatino Linotype" w:eastAsia="Palatino Linotype" w:hAnsi="Palatino Linotype" w:cs="Palatino Linotype"/>
          <w:sz w:val="24"/>
          <w:szCs w:val="24"/>
        </w:rPr>
        <w:t xml:space="preserve">). The colours represent the various regions where the bioassays were conducted, and error bars are 95% confidence interval. The black and red dotted lines on the y-axis represent the 98 and 90% mortality threshold. </w:t>
      </w:r>
      <w:r w:rsidRPr="002B3CEC">
        <w:rPr>
          <w:rFonts w:ascii="Palatino Linotype" w:eastAsia="Palatino Linotype" w:hAnsi="Palatino Linotype" w:cs="Palatino Linotype"/>
          <w:sz w:val="24"/>
          <w:szCs w:val="24"/>
        </w:rPr>
        <w:t xml:space="preserve"> </w:t>
      </w:r>
      <w:r w:rsidR="000D4B5F" w:rsidRPr="002B3CEC">
        <w:rPr>
          <w:rFonts w:ascii="Palatino Linotype" w:eastAsia="Palatino Linotype" w:hAnsi="Palatino Linotype" w:cs="Palatino Linotype"/>
          <w:sz w:val="24"/>
          <w:szCs w:val="24"/>
        </w:rPr>
        <w:t>(</w:t>
      </w:r>
      <w:del w:id="99" w:author="Tristan Dennis [2]" w:date="2024-05-03T13:33:00Z">
        <w:r w:rsidR="000D4B5F" w:rsidRPr="002B3CEC" w:rsidDel="00F95BB6">
          <w:rPr>
            <w:rFonts w:ascii="Palatino Linotype" w:eastAsia="Palatino Linotype" w:hAnsi="Palatino Linotype" w:cs="Palatino Linotype"/>
            <w:b/>
            <w:bCs/>
            <w:sz w:val="24"/>
            <w:szCs w:val="24"/>
          </w:rPr>
          <w:delText xml:space="preserve">C) </w:delText>
        </w:r>
        <w:r w:rsidR="000D4B5F" w:rsidRPr="002B3CEC" w:rsidDel="00F95BB6">
          <w:rPr>
            <w:rFonts w:ascii="Palatino Linotype" w:eastAsia="Palatino Linotype" w:hAnsi="Palatino Linotype" w:cs="Palatino Linotype"/>
            <w:sz w:val="24"/>
            <w:szCs w:val="24"/>
          </w:rPr>
          <w:delText>L976F and 1842S frequencies, in Morogoro region, over time. Y axis indicates allele frequency, X axis indicates date. Line and point colour refer to mutation, specified in the legend. Bars indicate 95% confidence intervals.</w:delText>
        </w:r>
        <w:r w:rsidR="00F2406D" w:rsidRPr="002B3CEC" w:rsidDel="00F95BB6">
          <w:rPr>
            <w:rFonts w:ascii="Palatino Linotype" w:eastAsia="Palatino Linotype" w:hAnsi="Palatino Linotype" w:cs="Palatino Linotype"/>
            <w:sz w:val="24"/>
            <w:szCs w:val="24"/>
          </w:rPr>
          <w:delText xml:space="preserve"> </w:delText>
        </w:r>
        <w:r w:rsidRPr="002B3CEC" w:rsidDel="00F95BB6">
          <w:rPr>
            <w:rFonts w:ascii="Palatino Linotype" w:eastAsia="Palatino Linotype" w:hAnsi="Palatino Linotype" w:cs="Palatino Linotype"/>
            <w:sz w:val="24"/>
            <w:szCs w:val="24"/>
          </w:rPr>
          <w:delText>(</w:delText>
        </w:r>
        <w:r w:rsidR="00CD60EB" w:rsidRPr="002B3CEC" w:rsidDel="00F95BB6">
          <w:rPr>
            <w:rFonts w:ascii="Palatino Linotype" w:eastAsia="Palatino Linotype" w:hAnsi="Palatino Linotype" w:cs="Palatino Linotype"/>
            <w:b/>
            <w:sz w:val="24"/>
            <w:szCs w:val="24"/>
          </w:rPr>
          <w:delText>D</w:delText>
        </w:r>
      </w:del>
      <w:ins w:id="100" w:author="Tristan Dennis [2]" w:date="2024-05-03T13:33:00Z">
        <w:r w:rsidR="00F95BB6">
          <w:rPr>
            <w:rFonts w:ascii="Palatino Linotype" w:eastAsia="Palatino Linotype" w:hAnsi="Palatino Linotype" w:cs="Palatino Linotype"/>
            <w:b/>
            <w:sz w:val="24"/>
            <w:szCs w:val="24"/>
          </w:rPr>
          <w:t>C</w:t>
        </w:r>
      </w:ins>
      <w:r w:rsidRPr="002B3CEC">
        <w:rPr>
          <w:rFonts w:ascii="Palatino Linotype" w:eastAsia="Palatino Linotype" w:hAnsi="Palatino Linotype" w:cs="Palatino Linotype"/>
          <w:sz w:val="24"/>
          <w:szCs w:val="24"/>
        </w:rPr>
        <w:t xml:space="preserve">) </w:t>
      </w:r>
      <w:r w:rsidRPr="002B3CEC">
        <w:rPr>
          <w:rFonts w:ascii="Palatino Linotype" w:eastAsia="Palatino Linotype" w:hAnsi="Palatino Linotype" w:cs="Palatino Linotype"/>
          <w:b/>
          <w:sz w:val="24"/>
          <w:szCs w:val="24"/>
        </w:rPr>
        <w:t xml:space="preserve"> </w:t>
      </w:r>
      <w:r w:rsidRPr="002B3CEC">
        <w:rPr>
          <w:rFonts w:ascii="Palatino Linotype" w:eastAsia="Palatino Linotype" w:hAnsi="Palatino Linotype" w:cs="Palatino Linotype"/>
          <w:sz w:val="24"/>
          <w:szCs w:val="24"/>
        </w:rPr>
        <w:t xml:space="preserve">G123 selection scans of </w:t>
      </w:r>
      <w:r w:rsidRPr="002B3CEC">
        <w:rPr>
          <w:rFonts w:ascii="Palatino Linotype" w:eastAsia="Palatino Linotype" w:hAnsi="Palatino Linotype" w:cs="Palatino Linotype"/>
          <w:i/>
          <w:sz w:val="24"/>
          <w:szCs w:val="24"/>
        </w:rPr>
        <w:t xml:space="preserve">An. </w:t>
      </w:r>
      <w:proofErr w:type="spellStart"/>
      <w:r w:rsidRPr="002B3CEC">
        <w:rPr>
          <w:rFonts w:ascii="Palatino Linotype" w:eastAsia="Palatino Linotype" w:hAnsi="Palatino Linotype" w:cs="Palatino Linotype"/>
          <w:i/>
          <w:sz w:val="24"/>
          <w:szCs w:val="24"/>
        </w:rPr>
        <w:t>funestus</w:t>
      </w:r>
      <w:proofErr w:type="spellEnd"/>
      <w:r w:rsidRPr="002B3CEC">
        <w:rPr>
          <w:rFonts w:ascii="Palatino Linotype" w:eastAsia="Palatino Linotype" w:hAnsi="Palatino Linotype" w:cs="Palatino Linotype"/>
          <w:i/>
          <w:sz w:val="24"/>
          <w:szCs w:val="24"/>
        </w:rPr>
        <w:t xml:space="preserve"> </w:t>
      </w:r>
      <w:r w:rsidRPr="002B3CEC">
        <w:rPr>
          <w:rFonts w:ascii="Palatino Linotype" w:eastAsia="Palatino Linotype" w:hAnsi="Palatino Linotype" w:cs="Palatino Linotype"/>
          <w:sz w:val="24"/>
          <w:szCs w:val="24"/>
        </w:rPr>
        <w:t xml:space="preserve">chromosome 3RL, coloured and windowed by sample collection region (where n&gt;20 – see </w:t>
      </w:r>
      <w:r w:rsidRPr="002B3CEC">
        <w:rPr>
          <w:rFonts w:ascii="Palatino Linotype" w:eastAsia="Palatino Linotype" w:hAnsi="Palatino Linotype" w:cs="Palatino Linotype"/>
          <w:b/>
          <w:sz w:val="24"/>
          <w:szCs w:val="24"/>
        </w:rPr>
        <w:t xml:space="preserve">Supp Table </w:t>
      </w:r>
      <w:r w:rsidR="00071AB6" w:rsidRPr="002B3CEC">
        <w:rPr>
          <w:rFonts w:ascii="Palatino Linotype" w:eastAsia="Palatino Linotype" w:hAnsi="Palatino Linotype" w:cs="Palatino Linotype"/>
          <w:b/>
          <w:sz w:val="24"/>
          <w:szCs w:val="24"/>
        </w:rPr>
        <w:t>2</w:t>
      </w:r>
      <w:r w:rsidRPr="002B3CEC">
        <w:rPr>
          <w:rFonts w:ascii="Palatino Linotype" w:eastAsia="Palatino Linotype" w:hAnsi="Palatino Linotype" w:cs="Palatino Linotype"/>
          <w:sz w:val="24"/>
          <w:szCs w:val="24"/>
        </w:rPr>
        <w:t xml:space="preserve">). X axis indicates position (in base-pairs (bp)), Y axis indicates the selection statistic G123. Grey dotted line indicates the location of the </w:t>
      </w:r>
      <w:proofErr w:type="spellStart"/>
      <w:r w:rsidRPr="002B3CEC">
        <w:rPr>
          <w:rFonts w:ascii="Palatino Linotype" w:eastAsia="Palatino Linotype" w:hAnsi="Palatino Linotype" w:cs="Palatino Linotype"/>
          <w:i/>
          <w:sz w:val="24"/>
          <w:szCs w:val="24"/>
        </w:rPr>
        <w:t>Vgsc</w:t>
      </w:r>
      <w:proofErr w:type="spellEnd"/>
      <w:r w:rsidRPr="002B3CEC">
        <w:rPr>
          <w:rFonts w:ascii="Palatino Linotype" w:eastAsia="Palatino Linotype" w:hAnsi="Palatino Linotype" w:cs="Palatino Linotype"/>
          <w:i/>
          <w:sz w:val="24"/>
          <w:szCs w:val="24"/>
        </w:rPr>
        <w:t xml:space="preserve"> </w:t>
      </w:r>
      <w:r w:rsidRPr="002B3CEC">
        <w:rPr>
          <w:rFonts w:ascii="Palatino Linotype" w:eastAsia="Palatino Linotype" w:hAnsi="Palatino Linotype" w:cs="Palatino Linotype"/>
          <w:sz w:val="24"/>
          <w:szCs w:val="24"/>
        </w:rPr>
        <w:t xml:space="preserve">gene. Note Mwanza region is absent from </w:t>
      </w:r>
      <w:r w:rsidR="00B21E73" w:rsidRPr="002B3CEC">
        <w:rPr>
          <w:rFonts w:ascii="Palatino Linotype" w:eastAsia="Palatino Linotype" w:hAnsi="Palatino Linotype" w:cs="Palatino Linotype"/>
          <w:sz w:val="24"/>
          <w:szCs w:val="24"/>
        </w:rPr>
        <w:t xml:space="preserve">panel </w:t>
      </w:r>
      <w:r w:rsidR="00FC3E53" w:rsidRPr="002B3CEC">
        <w:rPr>
          <w:rFonts w:ascii="Palatino Linotype" w:eastAsia="Palatino Linotype" w:hAnsi="Palatino Linotype" w:cs="Palatino Linotype"/>
          <w:b/>
          <w:sz w:val="24"/>
          <w:szCs w:val="24"/>
        </w:rPr>
        <w:t>D</w:t>
      </w:r>
      <w:r w:rsidRPr="002B3CEC">
        <w:rPr>
          <w:rFonts w:ascii="Palatino Linotype" w:eastAsia="Palatino Linotype" w:hAnsi="Palatino Linotype" w:cs="Palatino Linotype"/>
          <w:sz w:val="24"/>
          <w:szCs w:val="24"/>
        </w:rPr>
        <w:t xml:space="preserve"> as there were too few samples (n&lt;20) to perform a selection scan.</w:t>
      </w:r>
    </w:p>
    <w:p w14:paraId="1BD39688" w14:textId="200D17DA" w:rsidR="00387EA1" w:rsidRDefault="0FF927E4">
      <w:pPr>
        <w:spacing w:line="360" w:lineRule="auto"/>
        <w:ind w:firstLine="720"/>
        <w:rPr>
          <w:rFonts w:ascii="Palatino Linotype" w:eastAsia="Palatino Linotype" w:hAnsi="Palatino Linotype" w:cs="Palatino Linotype"/>
          <w:sz w:val="24"/>
          <w:szCs w:val="24"/>
        </w:rPr>
        <w:pPrChange w:id="101" w:author="Joel Ouma Odero (PGR)" w:date="2024-05-01T12:33:00Z">
          <w:pPr>
            <w:spacing w:line="360" w:lineRule="auto"/>
            <w:ind w:firstLine="720"/>
            <w:jc w:val="both"/>
          </w:pPr>
        </w:pPrChange>
      </w:pPr>
      <w:r>
        <w:rPr>
          <w:rFonts w:ascii="Palatino Linotype" w:eastAsia="Palatino Linotype" w:hAnsi="Palatino Linotype" w:cs="Palatino Linotype"/>
          <w:sz w:val="24"/>
          <w:szCs w:val="24"/>
        </w:rPr>
        <w:t xml:space="preserve">Mutations in </w:t>
      </w:r>
      <w:proofErr w:type="spellStart"/>
      <w:r w:rsidRPr="137CD513">
        <w:rPr>
          <w:rFonts w:ascii="Palatino Linotype" w:eastAsia="Palatino Linotype" w:hAnsi="Palatino Linotype" w:cs="Palatino Linotype"/>
          <w:i/>
          <w:iCs/>
          <w:sz w:val="24"/>
          <w:szCs w:val="24"/>
        </w:rPr>
        <w:t>Vgsc</w:t>
      </w:r>
      <w:proofErr w:type="spellEnd"/>
      <w:r>
        <w:rPr>
          <w:rFonts w:ascii="Palatino Linotype" w:eastAsia="Palatino Linotype" w:hAnsi="Palatino Linotype" w:cs="Palatino Linotype"/>
          <w:sz w:val="24"/>
          <w:szCs w:val="24"/>
        </w:rPr>
        <w:t xml:space="preserve"> confer </w:t>
      </w:r>
      <w:proofErr w:type="spellStart"/>
      <w:r w:rsidRPr="137CD513">
        <w:rPr>
          <w:rFonts w:ascii="Palatino Linotype" w:eastAsia="Palatino Linotype" w:hAnsi="Palatino Linotype" w:cs="Palatino Linotype"/>
          <w:i/>
          <w:iCs/>
          <w:sz w:val="24"/>
          <w:szCs w:val="24"/>
        </w:rPr>
        <w:t>kdr</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in numerous pest and insect taxa</w:t>
      </w:r>
      <w:r w:rsidR="00DD5D65">
        <w:rPr>
          <w:rFonts w:ascii="Palatino Linotype" w:eastAsia="Palatino Linotype" w:hAnsi="Palatino Linotype" w:cs="Palatino Linotype"/>
          <w:sz w:val="24"/>
          <w:szCs w:val="24"/>
        </w:rPr>
        <w:fldChar w:fldCharType="begin"/>
      </w:r>
      <w:r w:rsidR="00F70408">
        <w:rPr>
          <w:rFonts w:ascii="Palatino Linotype" w:eastAsia="Palatino Linotype" w:hAnsi="Palatino Linotype" w:cs="Palatino Linotype"/>
          <w:sz w:val="24"/>
          <w:szCs w:val="24"/>
        </w:rPr>
        <w:instrText xml:space="preserve"> ADDIN EN.CITE &lt;EndNote&gt;&lt;Cite&gt;&lt;Author&gt;Rinkevich&lt;/Author&gt;&lt;Year&gt;2013&lt;/Year&gt;&lt;RecNum&gt;593&lt;/RecNum&gt;&lt;DisplayText&gt;&lt;style face="superscript"&gt;22&lt;/style&gt;&lt;/DisplayText&gt;&lt;record&gt;&lt;rec-number&gt;593&lt;/rec-number&gt;&lt;foreign-keys&gt;&lt;key app="EN" db-id="0tverst04vdvehe5fax5sp572a0e0ta2wa0s" timestamp="1705477265"&gt;593&lt;/key&gt;&lt;/foreign-keys&gt;&lt;ref-type name="Journal Article"&gt;17&lt;/ref-type&gt;&lt;contributors&gt;&lt;authors&gt;&lt;author&gt;Rinkevich, F. D.&lt;/author&gt;&lt;author&gt;Du, Y.&lt;/author&gt;&lt;author&gt;Dong, K.&lt;/author&gt;&lt;/authors&gt;&lt;/contributors&gt;&lt;auth-address&gt;Department of Entomology, Genetics and Neuroscience Programs, Michigan State University, East Lansing, MI 48824-1115 USA.&lt;/auth-address&gt;&lt;titles&gt;&lt;title&gt;Diversity and Convergence of Sodium Channel Mutations Involved in Resistance to Pyrethroids&lt;/title&gt;&lt;secondary-title&gt;Pestic Biochem Physiol&lt;/secondary-title&gt;&lt;/titles&gt;&lt;periodical&gt;&lt;full-title&gt;Pestic Biochem Physiol&lt;/full-title&gt;&lt;/periodical&gt;&lt;pages&gt;93-100&lt;/pages&gt;&lt;volume&gt;106&lt;/volume&gt;&lt;number&gt;3&lt;/number&gt;&lt;edition&gt;2013/09/11&lt;/edition&gt;&lt;dates&gt;&lt;year&gt;2013&lt;/year&gt;&lt;pub-dates&gt;&lt;date&gt;Jul 1&lt;/date&gt;&lt;/pub-dates&gt;&lt;/dates&gt;&lt;isbn&gt;1095-9939 (Electronic)&amp;#xD;0048-3575 (Print)&amp;#xD;0048-3575 (Linking)&lt;/isbn&gt;&lt;accession-num&gt;24019556&lt;/accession-num&gt;&lt;urls&gt;&lt;related-urls&gt;&lt;url&gt;https://www.ncbi.nlm.nih.gov/pubmed/24019556&lt;/url&gt;&lt;/related-urls&gt;&lt;/urls&gt;&lt;custom2&gt;PMC3765034&lt;/custom2&gt;&lt;electronic-resource-num&gt;10.1016/j.pestbp.2013.02.007&lt;/electronic-resource-num&gt;&lt;/record&gt;&lt;/Cite&gt;&lt;/EndNote&gt;</w:instrText>
      </w:r>
      <w:r w:rsidR="00DD5D65">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22</w:t>
      </w:r>
      <w:r w:rsidR="00DD5D65">
        <w:rPr>
          <w:rFonts w:ascii="Palatino Linotype" w:eastAsia="Palatino Linotype" w:hAnsi="Palatino Linotype" w:cs="Palatino Linotype"/>
          <w:sz w:val="24"/>
          <w:szCs w:val="24"/>
        </w:rPr>
        <w:fldChar w:fldCharType="end"/>
      </w:r>
      <w:r w:rsidR="026F047A">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 xml:space="preserve"> While not previously reported in </w:t>
      </w:r>
      <w:r w:rsidRPr="137CD513">
        <w:rPr>
          <w:rFonts w:ascii="Palatino Linotype" w:eastAsia="Palatino Linotype" w:hAnsi="Palatino Linotype" w:cs="Palatino Linotype"/>
          <w:i/>
          <w:iCs/>
          <w:sz w:val="24"/>
          <w:szCs w:val="24"/>
        </w:rPr>
        <w:t>An. funestus</w:t>
      </w:r>
      <w:r w:rsidR="008F458C" w:rsidRPr="137CD513">
        <w:rPr>
          <w:rFonts w:ascii="Palatino Linotype" w:eastAsia="Palatino Linotype" w:hAnsi="Palatino Linotype" w:cs="Palatino Linotype"/>
          <w:sz w:val="24"/>
          <w:szCs w:val="24"/>
        </w:rPr>
        <w:fldChar w:fldCharType="begin">
          <w:fldData xml:space="preserve">PEVuZE5vdGU+PENpdGU+PEF1dGhvcj5JcnZpbmc8L0F1dGhvcj48WWVhcj4yMDE3PC9ZZWFyPjxS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</w:fldData>
        </w:fldChar>
      </w:r>
      <w:r w:rsidR="00F70408">
        <w:rPr>
          <w:rFonts w:ascii="Palatino Linotype" w:eastAsia="Palatino Linotype" w:hAnsi="Palatino Linotype" w:cs="Palatino Linotype"/>
          <w:sz w:val="24"/>
          <w:szCs w:val="24"/>
        </w:rPr>
        <w:instrText xml:space="preserve"> ADDIN EN.CITE </w:instrText>
      </w:r>
      <w:r w:rsidR="00F70408">
        <w:rPr>
          <w:rFonts w:ascii="Palatino Linotype" w:eastAsia="Palatino Linotype" w:hAnsi="Palatino Linotype" w:cs="Palatino Linotype"/>
          <w:sz w:val="24"/>
          <w:szCs w:val="24"/>
        </w:rPr>
        <w:fldChar w:fldCharType="begin">
          <w:fldData xml:space="preserve">PEVuZE5vdGU+PENpdGU+PEF1dGhvcj5JcnZpbmc8L0F1dGhvcj48WWVhcj4yMDE3PC9ZZWFyPjxS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</w:fldData>
        </w:fldChar>
      </w:r>
      <w:r w:rsidR="00F70408">
        <w:rPr>
          <w:rFonts w:ascii="Palatino Linotype" w:eastAsia="Palatino Linotype" w:hAnsi="Palatino Linotype" w:cs="Palatino Linotype"/>
          <w:sz w:val="24"/>
          <w:szCs w:val="24"/>
        </w:rPr>
        <w:instrText xml:space="preserve"> ADDIN EN.CITE.DATA </w:instrText>
      </w:r>
      <w:r w:rsidR="00F70408">
        <w:rPr>
          <w:rFonts w:ascii="Palatino Linotype" w:eastAsia="Palatino Linotype" w:hAnsi="Palatino Linotype" w:cs="Palatino Linotype"/>
          <w:sz w:val="24"/>
          <w:szCs w:val="24"/>
        </w:rPr>
      </w:r>
      <w:r w:rsidR="00F70408">
        <w:rPr>
          <w:rFonts w:ascii="Palatino Linotype" w:eastAsia="Palatino Linotype" w:hAnsi="Palatino Linotype" w:cs="Palatino Linotype"/>
          <w:sz w:val="24"/>
          <w:szCs w:val="24"/>
        </w:rPr>
        <w:fldChar w:fldCharType="end"/>
      </w:r>
      <w:r w:rsidR="008F458C" w:rsidRPr="137CD513">
        <w:rPr>
          <w:rFonts w:ascii="Palatino Linotype" w:eastAsia="Palatino Linotype" w:hAnsi="Palatino Linotype" w:cs="Palatino Linotype"/>
          <w:sz w:val="24"/>
          <w:szCs w:val="24"/>
        </w:rPr>
      </w:r>
      <w:r w:rsidR="008F458C" w:rsidRPr="137CD513">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23</w:t>
      </w:r>
      <w:r w:rsidR="008F458C" w:rsidRPr="137CD513">
        <w:rPr>
          <w:rFonts w:ascii="Palatino Linotype" w:eastAsia="Palatino Linotype" w:hAnsi="Palatino Linotype" w:cs="Palatino Linotype"/>
          <w:sz w:val="24"/>
          <w:szCs w:val="24"/>
        </w:rPr>
        <w:fldChar w:fldCharType="end"/>
      </w:r>
      <w:r w:rsidR="14205DFA">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 xml:space="preserve"> </w:t>
      </w:r>
      <w:proofErr w:type="spellStart"/>
      <w:r w:rsidRPr="137CD513">
        <w:rPr>
          <w:rFonts w:ascii="Palatino Linotype" w:eastAsia="Palatino Linotype" w:hAnsi="Palatino Linotype" w:cs="Palatino Linotype"/>
          <w:i/>
          <w:iCs/>
          <w:sz w:val="24"/>
          <w:szCs w:val="24"/>
        </w:rPr>
        <w:t>kdr</w:t>
      </w:r>
      <w:proofErr w:type="spellEnd"/>
      <w:r>
        <w:rPr>
          <w:rFonts w:ascii="Palatino Linotype" w:eastAsia="Palatino Linotype" w:hAnsi="Palatino Linotype" w:cs="Palatino Linotype"/>
          <w:sz w:val="24"/>
          <w:szCs w:val="24"/>
        </w:rPr>
        <w:t xml:space="preserve"> </w:t>
      </w:r>
      <w:r w:rsidR="531B5BE5">
        <w:rPr>
          <w:rFonts w:ascii="Palatino Linotype" w:eastAsia="Palatino Linotype" w:hAnsi="Palatino Linotype" w:cs="Palatino Linotype"/>
          <w:sz w:val="24"/>
          <w:szCs w:val="24"/>
        </w:rPr>
        <w:t>mutations in</w:t>
      </w:r>
      <w:r>
        <w:rPr>
          <w:rFonts w:ascii="Palatino Linotype" w:eastAsia="Palatino Linotype" w:hAnsi="Palatino Linotype" w:cs="Palatino Linotype"/>
          <w:sz w:val="24"/>
          <w:szCs w:val="24"/>
        </w:rPr>
        <w:t xml:space="preserve"> major malaria vectors within the </w:t>
      </w:r>
      <w:r w:rsidRPr="137CD513">
        <w:rPr>
          <w:rFonts w:ascii="Palatino Linotype" w:eastAsia="Palatino Linotype" w:hAnsi="Palatino Linotype" w:cs="Palatino Linotype"/>
          <w:i/>
          <w:iCs/>
          <w:sz w:val="24"/>
          <w:szCs w:val="24"/>
        </w:rPr>
        <w:t>An. gambiae</w:t>
      </w:r>
      <w:r>
        <w:rPr>
          <w:rFonts w:ascii="Palatino Linotype" w:eastAsia="Palatino Linotype" w:hAnsi="Palatino Linotype" w:cs="Palatino Linotype"/>
          <w:sz w:val="24"/>
          <w:szCs w:val="24"/>
        </w:rPr>
        <w:t xml:space="preserve"> complex are subject to intense selection</w:t>
      </w:r>
      <w:r w:rsidR="00BD43F9">
        <w:rPr>
          <w:rFonts w:ascii="Palatino Linotype" w:eastAsia="Palatino Linotype" w:hAnsi="Palatino Linotype" w:cs="Palatino Linotype"/>
          <w:sz w:val="24"/>
          <w:szCs w:val="24"/>
        </w:rPr>
        <w:fldChar w:fldCharType="begin">
          <w:fldData xml:space="preserve">PEVuZE5vdGU+PENpdGU+PEF1dGhvcj5IYW5jb2NrPC9BdXRob3I+PFllYXI+MjAyMjwvWWVhcj48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</w:fldData>
        </w:fldChar>
      </w:r>
      <w:r w:rsidR="00F70408">
        <w:rPr>
          <w:rFonts w:ascii="Palatino Linotype" w:eastAsia="Palatino Linotype" w:hAnsi="Palatino Linotype" w:cs="Palatino Linotype"/>
          <w:sz w:val="24"/>
          <w:szCs w:val="24"/>
        </w:rPr>
        <w:instrText xml:space="preserve"> ADDIN EN.CITE </w:instrText>
      </w:r>
      <w:r w:rsidR="00F70408">
        <w:rPr>
          <w:rFonts w:ascii="Palatino Linotype" w:eastAsia="Palatino Linotype" w:hAnsi="Palatino Linotype" w:cs="Palatino Linotype"/>
          <w:sz w:val="24"/>
          <w:szCs w:val="24"/>
        </w:rPr>
        <w:fldChar w:fldCharType="begin">
          <w:fldData xml:space="preserve">PEVuZE5vdGU+PENpdGU+PEF1dGhvcj5IYW5jb2NrPC9BdXRob3I+PFllYXI+MjAyMjwvWWVhcj48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</w:fldData>
        </w:fldChar>
      </w:r>
      <w:r w:rsidR="00F70408">
        <w:rPr>
          <w:rFonts w:ascii="Palatino Linotype" w:eastAsia="Palatino Linotype" w:hAnsi="Palatino Linotype" w:cs="Palatino Linotype"/>
          <w:sz w:val="24"/>
          <w:szCs w:val="24"/>
        </w:rPr>
        <w:instrText xml:space="preserve"> ADDIN EN.CITE.DATA </w:instrText>
      </w:r>
      <w:r w:rsidR="00F70408">
        <w:rPr>
          <w:rFonts w:ascii="Palatino Linotype" w:eastAsia="Palatino Linotype" w:hAnsi="Palatino Linotype" w:cs="Palatino Linotype"/>
          <w:sz w:val="24"/>
          <w:szCs w:val="24"/>
        </w:rPr>
      </w:r>
      <w:r w:rsidR="00F70408">
        <w:rPr>
          <w:rFonts w:ascii="Palatino Linotype" w:eastAsia="Palatino Linotype" w:hAnsi="Palatino Linotype" w:cs="Palatino Linotype"/>
          <w:sz w:val="24"/>
          <w:szCs w:val="24"/>
        </w:rPr>
        <w:fldChar w:fldCharType="end"/>
      </w:r>
      <w:r w:rsidR="00BD43F9">
        <w:rPr>
          <w:rFonts w:ascii="Palatino Linotype" w:eastAsia="Palatino Linotype" w:hAnsi="Palatino Linotype" w:cs="Palatino Linotype"/>
          <w:sz w:val="24"/>
          <w:szCs w:val="24"/>
        </w:rPr>
      </w:r>
      <w:r w:rsidR="00BD43F9">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24,25</w:t>
      </w:r>
      <w:r w:rsidR="00BD43F9">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and confer resistance to pyrethroid and organochlorine insecticides used in ITNs and insecticide sprays</w:t>
      </w:r>
      <w:r w:rsidR="00243DF0">
        <w:rPr>
          <w:rFonts w:ascii="Palatino Linotype" w:eastAsia="Palatino Linotype" w:hAnsi="Palatino Linotype" w:cs="Palatino Linotype"/>
          <w:sz w:val="24"/>
          <w:szCs w:val="24"/>
        </w:rPr>
        <w:fldChar w:fldCharType="begin">
          <w:fldData xml:space="preserve">PEVuZE5vdGU+PENpdGU+PEF1dGhvcj5SaW5rZXZpY2g8L0F1dGhvcj48WWVhcj4yMDEzPC9ZZWFy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=
</w:fldData>
        </w:fldChar>
      </w:r>
      <w:r w:rsidR="00F70408">
        <w:rPr>
          <w:rFonts w:ascii="Palatino Linotype" w:eastAsia="Palatino Linotype" w:hAnsi="Palatino Linotype" w:cs="Palatino Linotype"/>
          <w:sz w:val="24"/>
          <w:szCs w:val="24"/>
        </w:rPr>
        <w:instrText xml:space="preserve"> ADDIN EN.CITE </w:instrText>
      </w:r>
      <w:r w:rsidR="00F70408">
        <w:rPr>
          <w:rFonts w:ascii="Palatino Linotype" w:eastAsia="Palatino Linotype" w:hAnsi="Palatino Linotype" w:cs="Palatino Linotype"/>
          <w:sz w:val="24"/>
          <w:szCs w:val="24"/>
        </w:rPr>
        <w:fldChar w:fldCharType="begin">
          <w:fldData xml:space="preserve">PEVuZE5vdGU+PENpdGU+PEF1dGhvcj5SaW5rZXZpY2g8L0F1dGhvcj48WWVhcj4yMDEzPC9ZZWFy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=
</w:fldData>
        </w:fldChar>
      </w:r>
      <w:r w:rsidR="00F70408">
        <w:rPr>
          <w:rFonts w:ascii="Palatino Linotype" w:eastAsia="Palatino Linotype" w:hAnsi="Palatino Linotype" w:cs="Palatino Linotype"/>
          <w:sz w:val="24"/>
          <w:szCs w:val="24"/>
        </w:rPr>
        <w:instrText xml:space="preserve"> ADDIN EN.CITE.DATA </w:instrText>
      </w:r>
      <w:r w:rsidR="00F70408">
        <w:rPr>
          <w:rFonts w:ascii="Palatino Linotype" w:eastAsia="Palatino Linotype" w:hAnsi="Palatino Linotype" w:cs="Palatino Linotype"/>
          <w:sz w:val="24"/>
          <w:szCs w:val="24"/>
        </w:rPr>
      </w:r>
      <w:r w:rsidR="00F70408">
        <w:rPr>
          <w:rFonts w:ascii="Palatino Linotype" w:eastAsia="Palatino Linotype" w:hAnsi="Palatino Linotype" w:cs="Palatino Linotype"/>
          <w:sz w:val="24"/>
          <w:szCs w:val="24"/>
        </w:rPr>
        <w:fldChar w:fldCharType="end"/>
      </w:r>
      <w:r w:rsidR="00243DF0">
        <w:rPr>
          <w:rFonts w:ascii="Palatino Linotype" w:eastAsia="Palatino Linotype" w:hAnsi="Palatino Linotype" w:cs="Palatino Linotype"/>
          <w:sz w:val="24"/>
          <w:szCs w:val="24"/>
        </w:rPr>
      </w:r>
      <w:r w:rsidR="00243DF0">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12,22</w:t>
      </w:r>
      <w:r w:rsidR="00243DF0">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We searched our data for mutations in the </w:t>
      </w:r>
      <w:proofErr w:type="spellStart"/>
      <w:r w:rsidRPr="137CD513">
        <w:rPr>
          <w:rFonts w:ascii="Palatino Linotype" w:eastAsia="Palatino Linotype" w:hAnsi="Palatino Linotype" w:cs="Palatino Linotype"/>
          <w:i/>
          <w:iCs/>
          <w:sz w:val="24"/>
          <w:szCs w:val="24"/>
        </w:rPr>
        <w:t>Vgsc</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gene and found 8 amino acid substitutions occurring at frequencies greater than 5% (</w:t>
      </w:r>
      <w:commentRangeStart w:id="102"/>
      <w:r w:rsidRPr="137CD513">
        <w:rPr>
          <w:rFonts w:ascii="Palatino Linotype" w:eastAsia="Palatino Linotype" w:hAnsi="Palatino Linotype" w:cs="Palatino Linotype"/>
          <w:b/>
          <w:bCs/>
          <w:sz w:val="24"/>
          <w:szCs w:val="24"/>
        </w:rPr>
        <w:t>Figure 2A</w:t>
      </w:r>
      <w:commentRangeEnd w:id="102"/>
      <w:r w:rsidR="00D71989">
        <w:rPr>
          <w:rStyle w:val="CommentReference"/>
        </w:rPr>
        <w:commentReference w:id="102"/>
      </w:r>
      <w:r>
        <w:rPr>
          <w:rFonts w:ascii="Palatino Linotype" w:eastAsia="Palatino Linotype" w:hAnsi="Palatino Linotype" w:cs="Palatino Linotype"/>
          <w:sz w:val="24"/>
          <w:szCs w:val="24"/>
        </w:rPr>
        <w:t>). Of these, two alleles, L976F and P1842S occurred at the highest frequency (</w:t>
      </w:r>
      <w:r w:rsidRPr="137CD513">
        <w:rPr>
          <w:rFonts w:ascii="Palatino Linotype" w:eastAsia="Palatino Linotype" w:hAnsi="Palatino Linotype" w:cs="Palatino Linotype"/>
          <w:b/>
          <w:bCs/>
          <w:sz w:val="24"/>
          <w:szCs w:val="24"/>
        </w:rPr>
        <w:t>Figure 2A</w:t>
      </w:r>
      <w:r>
        <w:rPr>
          <w:rFonts w:ascii="Palatino Linotype" w:eastAsia="Palatino Linotype" w:hAnsi="Palatino Linotype" w:cs="Palatino Linotype"/>
          <w:sz w:val="24"/>
          <w:szCs w:val="24"/>
        </w:rPr>
        <w:t xml:space="preserve">). The frequencies of P1824S and L976F were highest in samples collected from Morogoro in 2017 (0.75 and 0.90 respectively) </w:t>
      </w:r>
      <w:r w:rsidRPr="137CD513">
        <w:rPr>
          <w:rFonts w:ascii="Palatino Linotype" w:eastAsia="Palatino Linotype" w:hAnsi="Palatino Linotype" w:cs="Palatino Linotype"/>
          <w:b/>
          <w:bCs/>
          <w:sz w:val="24"/>
          <w:szCs w:val="24"/>
        </w:rPr>
        <w:t xml:space="preserve">(Figure 2A) </w:t>
      </w:r>
      <w:r w:rsidR="3351A83D">
        <w:rPr>
          <w:rFonts w:ascii="Palatino Linotype" w:eastAsia="Palatino Linotype" w:hAnsi="Palatino Linotype" w:cs="Palatino Linotype"/>
          <w:sz w:val="24"/>
          <w:szCs w:val="24"/>
        </w:rPr>
        <w:t>and</w:t>
      </w:r>
      <w:r w:rsidR="3351A83D" w:rsidRPr="137CD513">
        <w:rPr>
          <w:rFonts w:ascii="Palatino Linotype" w:eastAsia="Palatino Linotype" w:hAnsi="Palatino Linotype" w:cs="Palatino Linotype"/>
          <w:b/>
          <w:bCs/>
          <w:sz w:val="24"/>
          <w:szCs w:val="24"/>
        </w:rPr>
        <w:t xml:space="preserve"> </w:t>
      </w:r>
      <w:r w:rsidR="3351A83D">
        <w:rPr>
          <w:rFonts w:ascii="Palatino Linotype" w:eastAsia="Palatino Linotype" w:hAnsi="Palatino Linotype" w:cs="Palatino Linotype"/>
          <w:sz w:val="24"/>
          <w:szCs w:val="24"/>
        </w:rPr>
        <w:t>declined</w:t>
      </w:r>
      <w:r>
        <w:rPr>
          <w:rFonts w:ascii="Palatino Linotype" w:eastAsia="Palatino Linotype" w:hAnsi="Palatino Linotype" w:cs="Palatino Linotype"/>
          <w:sz w:val="24"/>
          <w:szCs w:val="24"/>
        </w:rPr>
        <w:t xml:space="preserve"> yearly, reaching their lowest frequency in samples collected in 2023 (0.48 and 0.56 respectively;</w:t>
      </w:r>
      <w:r w:rsidR="157FD16B">
        <w:rPr>
          <w:rFonts w:ascii="Palatino Linotype" w:eastAsia="Palatino Linotype" w:hAnsi="Palatino Linotype" w:cs="Palatino Linotype"/>
          <w:sz w:val="24"/>
          <w:szCs w:val="24"/>
        </w:rPr>
        <w:t xml:space="preserve"> </w:t>
      </w:r>
      <w:r w:rsidR="004F64EE" w:rsidRPr="004556B2">
        <w:rPr>
          <w:rFonts w:ascii="Palatino Linotype" w:eastAsia="Palatino Linotype" w:hAnsi="Palatino Linotype" w:cs="Palatino Linotype"/>
          <w:color w:val="000000" w:themeColor="text1"/>
          <w:sz w:val="24"/>
          <w:szCs w:val="24"/>
        </w:rPr>
        <w:t>𝜒</w:t>
      </w:r>
      <w:r w:rsidR="004F64EE" w:rsidRPr="004556B2">
        <w:rPr>
          <w:rFonts w:ascii="Palatino Linotype" w:eastAsia="Palatino Linotype" w:hAnsi="Palatino Linotype" w:cs="Palatino Linotype"/>
          <w:color w:val="000000" w:themeColor="text1"/>
          <w:sz w:val="24"/>
          <w:szCs w:val="24"/>
          <w:vertAlign w:val="superscript"/>
        </w:rPr>
        <w:t>2</w:t>
      </w:r>
      <w:r w:rsidR="004F64EE">
        <w:rPr>
          <w:rFonts w:ascii="Palatino Linotype" w:eastAsia="Palatino Linotype" w:hAnsi="Palatino Linotype" w:cs="Palatino Linotype"/>
          <w:color w:val="000000" w:themeColor="text1"/>
          <w:sz w:val="24"/>
          <w:szCs w:val="24"/>
          <w:vertAlign w:val="superscript"/>
        </w:rPr>
        <w:t xml:space="preserve"> </w:t>
      </w:r>
      <w:r>
        <w:rPr>
          <w:rFonts w:ascii="Palatino Linotype" w:eastAsia="Palatino Linotype" w:hAnsi="Palatino Linotype" w:cs="Palatino Linotype"/>
          <w:sz w:val="24"/>
          <w:szCs w:val="24"/>
        </w:rPr>
        <w:t>=</w:t>
      </w:r>
      <w:r w:rsidR="004F64EE">
        <w:rPr>
          <w:rFonts w:ascii="Palatino Linotype" w:eastAsia="Palatino Linotype" w:hAnsi="Palatino Linotype" w:cs="Palatino Linotype"/>
          <w:sz w:val="24"/>
          <w:szCs w:val="24"/>
        </w:rPr>
        <w:t xml:space="preserve"> </w:t>
      </w:r>
      <w:r>
        <w:rPr>
          <w:rFonts w:ascii="Palatino Linotype" w:eastAsia="Palatino Linotype" w:hAnsi="Palatino Linotype" w:cs="Palatino Linotype"/>
          <w:sz w:val="24"/>
          <w:szCs w:val="24"/>
        </w:rPr>
        <w:t xml:space="preserve">12.15, p=0.0005; </w:t>
      </w:r>
      <w:r w:rsidRPr="137CD513">
        <w:rPr>
          <w:rFonts w:ascii="Palatino Linotype" w:eastAsia="Palatino Linotype" w:hAnsi="Palatino Linotype" w:cs="Palatino Linotype"/>
          <w:b/>
          <w:bCs/>
          <w:sz w:val="24"/>
          <w:szCs w:val="24"/>
        </w:rPr>
        <w:t>Figure 2B).</w:t>
      </w:r>
      <w:r>
        <w:rPr>
          <w:rFonts w:ascii="Palatino Linotype" w:eastAsia="Palatino Linotype" w:hAnsi="Palatino Linotype" w:cs="Palatino Linotype"/>
          <w:sz w:val="24"/>
          <w:szCs w:val="24"/>
        </w:rPr>
        <w:t xml:space="preserve"> These mutations occurred at very low frequencies or were absent in all other </w:t>
      </w:r>
      <w:r w:rsidR="3351A83D">
        <w:rPr>
          <w:rFonts w:ascii="Palatino Linotype" w:eastAsia="Palatino Linotype" w:hAnsi="Palatino Linotype" w:cs="Palatino Linotype"/>
          <w:sz w:val="24"/>
          <w:szCs w:val="24"/>
        </w:rPr>
        <w:t>locations (</w:t>
      </w:r>
      <w:r w:rsidRPr="137CD513">
        <w:rPr>
          <w:rFonts w:ascii="Palatino Linotype" w:eastAsia="Palatino Linotype" w:hAnsi="Palatino Linotype" w:cs="Palatino Linotype"/>
          <w:b/>
          <w:bCs/>
          <w:sz w:val="24"/>
          <w:szCs w:val="24"/>
        </w:rPr>
        <w:t>Figure 2A).</w:t>
      </w:r>
      <w:r>
        <w:rPr>
          <w:rFonts w:ascii="Palatino Linotype" w:eastAsia="Palatino Linotype" w:hAnsi="Palatino Linotype" w:cs="Palatino Linotype"/>
          <w:sz w:val="24"/>
          <w:szCs w:val="24"/>
        </w:rPr>
        <w:t xml:space="preserve"> </w:t>
      </w:r>
      <w:ins w:id="103" w:author="Francesco Baldini" w:date="2024-05-01T15:54:00Z">
        <w:r w:rsidR="00D71989">
          <w:rPr>
            <w:rFonts w:ascii="Palatino Linotype" w:eastAsia="Palatino Linotype" w:hAnsi="Palatino Linotype" w:cs="Palatino Linotype"/>
            <w:sz w:val="24"/>
            <w:szCs w:val="24"/>
          </w:rPr>
          <w:t>To understand their function, w</w:t>
        </w:r>
      </w:ins>
      <w:del w:id="104" w:author="Francesco Baldini" w:date="2024-05-01T15:54:00Z">
        <w:r w:rsidDel="00D71989">
          <w:rPr>
            <w:rFonts w:ascii="Palatino Linotype" w:eastAsia="Palatino Linotype" w:hAnsi="Palatino Linotype" w:cs="Palatino Linotype"/>
            <w:sz w:val="24"/>
            <w:szCs w:val="24"/>
          </w:rPr>
          <w:delText>W</w:delText>
        </w:r>
      </w:del>
      <w:r>
        <w:rPr>
          <w:rFonts w:ascii="Palatino Linotype" w:eastAsia="Palatino Linotype" w:hAnsi="Palatino Linotype" w:cs="Palatino Linotype"/>
          <w:sz w:val="24"/>
          <w:szCs w:val="24"/>
        </w:rPr>
        <w:t xml:space="preserve">e aligned the </w:t>
      </w:r>
      <w:r w:rsidRPr="137CD513">
        <w:rPr>
          <w:rFonts w:ascii="Palatino Linotype" w:eastAsia="Palatino Linotype" w:hAnsi="Palatino Linotype" w:cs="Palatino Linotype"/>
          <w:i/>
          <w:iCs/>
          <w:sz w:val="24"/>
          <w:szCs w:val="24"/>
        </w:rPr>
        <w:t xml:space="preserve">An. </w:t>
      </w:r>
      <w:proofErr w:type="spellStart"/>
      <w:r w:rsidRPr="137CD513">
        <w:rPr>
          <w:rFonts w:ascii="Palatino Linotype" w:eastAsia="Palatino Linotype" w:hAnsi="Palatino Linotype" w:cs="Palatino Linotype"/>
          <w:i/>
          <w:iCs/>
          <w:sz w:val="24"/>
          <w:szCs w:val="24"/>
        </w:rPr>
        <w:t>funestus</w:t>
      </w:r>
      <w:proofErr w:type="spellEnd"/>
      <w:r>
        <w:rPr>
          <w:rFonts w:ascii="Palatino Linotype" w:eastAsia="Palatino Linotype" w:hAnsi="Palatino Linotype" w:cs="Palatino Linotype"/>
          <w:sz w:val="24"/>
          <w:szCs w:val="24"/>
        </w:rPr>
        <w:t xml:space="preserve"> </w:t>
      </w:r>
      <w:proofErr w:type="spellStart"/>
      <w:r w:rsidRPr="137CD513">
        <w:rPr>
          <w:rFonts w:ascii="Palatino Linotype" w:eastAsia="Palatino Linotype" w:hAnsi="Palatino Linotype" w:cs="Palatino Linotype"/>
          <w:i/>
          <w:iCs/>
          <w:sz w:val="24"/>
          <w:szCs w:val="24"/>
        </w:rPr>
        <w:t>Vgsc</w:t>
      </w:r>
      <w:proofErr w:type="spellEnd"/>
      <w:r>
        <w:rPr>
          <w:rFonts w:ascii="Palatino Linotype" w:eastAsia="Palatino Linotype" w:hAnsi="Palatino Linotype" w:cs="Palatino Linotype"/>
          <w:sz w:val="24"/>
          <w:szCs w:val="24"/>
        </w:rPr>
        <w:t xml:space="preserve"> sequence (Gene ID: </w:t>
      </w:r>
      <w:r w:rsidRPr="00945152">
        <w:rPr>
          <w:rFonts w:ascii="Palatino Linotype" w:eastAsia="Roboto" w:hAnsi="Palatino Linotype" w:cs="Roboto"/>
          <w:color w:val="444746"/>
          <w:sz w:val="24"/>
          <w:szCs w:val="24"/>
        </w:rPr>
        <w:t>AFUN2_008728</w:t>
      </w:r>
      <w:r w:rsidR="00364705">
        <w:rPr>
          <w:rFonts w:ascii="Palatino Linotype" w:eastAsia="Roboto" w:hAnsi="Palatino Linotype" w:cs="Roboto"/>
          <w:color w:val="444746"/>
          <w:sz w:val="24"/>
          <w:szCs w:val="24"/>
        </w:rPr>
        <w:t>.</w:t>
      </w:r>
      <w:r w:rsidR="00EB0D03" w:rsidRPr="00EB0D03">
        <w:rPr>
          <w:rFonts w:ascii="Palatino Linotype" w:eastAsia="Roboto" w:hAnsi="Palatino Linotype" w:cs="Roboto"/>
          <w:color w:val="444746"/>
          <w:sz w:val="24"/>
          <w:szCs w:val="24"/>
          <w:lang w:val="en-US"/>
        </w:rPr>
        <w:t>R15290</w:t>
      </w:r>
      <w:r>
        <w:rPr>
          <w:rFonts w:ascii="Palatino Linotype" w:eastAsia="Palatino Linotype" w:hAnsi="Palatino Linotype" w:cs="Palatino Linotype"/>
          <w:sz w:val="24"/>
          <w:szCs w:val="24"/>
        </w:rPr>
        <w:t xml:space="preserve">) with that of </w:t>
      </w:r>
      <w:r w:rsidRPr="137CD513">
        <w:rPr>
          <w:rFonts w:ascii="Palatino Linotype" w:eastAsia="Palatino Linotype" w:hAnsi="Palatino Linotype" w:cs="Palatino Linotype"/>
          <w:i/>
          <w:iCs/>
          <w:sz w:val="24"/>
          <w:szCs w:val="24"/>
        </w:rPr>
        <w:t>Musca domestica</w:t>
      </w:r>
      <w:r>
        <w:rPr>
          <w:rFonts w:ascii="Palatino Linotype" w:eastAsia="Palatino Linotype" w:hAnsi="Palatino Linotype" w:cs="Palatino Linotype"/>
          <w:sz w:val="24"/>
          <w:szCs w:val="24"/>
        </w:rPr>
        <w:t xml:space="preserve"> (Gene ID: X96668) and </w:t>
      </w:r>
      <w:r w:rsidRPr="137CD513">
        <w:rPr>
          <w:rFonts w:ascii="Palatino Linotype" w:eastAsia="Palatino Linotype" w:hAnsi="Palatino Linotype" w:cs="Palatino Linotype"/>
          <w:i/>
          <w:iCs/>
          <w:sz w:val="24"/>
          <w:szCs w:val="24"/>
        </w:rPr>
        <w:t>An. gambiae</w:t>
      </w:r>
      <w:r>
        <w:rPr>
          <w:rFonts w:ascii="Palatino Linotype" w:eastAsia="Palatino Linotype" w:hAnsi="Palatino Linotype" w:cs="Palatino Linotype"/>
          <w:sz w:val="24"/>
          <w:szCs w:val="24"/>
        </w:rPr>
        <w:t xml:space="preserve"> (AGAP004707-RD AgamP4.12 gene set)</w:t>
      </w:r>
      <w:r w:rsidR="00E33A96">
        <w:rPr>
          <w:rFonts w:ascii="Palatino Linotype" w:eastAsia="Palatino Linotype" w:hAnsi="Palatino Linotype" w:cs="Palatino Linotype"/>
          <w:sz w:val="24"/>
          <w:szCs w:val="24"/>
        </w:rPr>
        <w:fldChar w:fldCharType="begin">
          <w:fldData xml:space="preserve">PEVuZE5vdGU+PENpdGU+PEF1dGhvcj5DbGFya3NvbjwvQXV0aG9yPjxZZWFyPjIwMjE8L1llYXI+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</w:fldData>
        </w:fldChar>
      </w:r>
      <w:r w:rsidR="00F70408">
        <w:rPr>
          <w:rFonts w:ascii="Palatino Linotype" w:eastAsia="Palatino Linotype" w:hAnsi="Palatino Linotype" w:cs="Palatino Linotype"/>
          <w:sz w:val="24"/>
          <w:szCs w:val="24"/>
        </w:rPr>
        <w:instrText xml:space="preserve"> ADDIN EN.CITE </w:instrText>
      </w:r>
      <w:r w:rsidR="00F70408">
        <w:rPr>
          <w:rFonts w:ascii="Palatino Linotype" w:eastAsia="Palatino Linotype" w:hAnsi="Palatino Linotype" w:cs="Palatino Linotype"/>
          <w:sz w:val="24"/>
          <w:szCs w:val="24"/>
        </w:rPr>
        <w:fldChar w:fldCharType="begin">
          <w:fldData xml:space="preserve">PEVuZE5vdGU+PENpdGU+PEF1dGhvcj5DbGFya3NvbjwvQXV0aG9yPjxZZWFyPjIwMjE8L1llYXI+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</w:fldData>
        </w:fldChar>
      </w:r>
      <w:r w:rsidR="00F70408">
        <w:rPr>
          <w:rFonts w:ascii="Palatino Linotype" w:eastAsia="Palatino Linotype" w:hAnsi="Palatino Linotype" w:cs="Palatino Linotype"/>
          <w:sz w:val="24"/>
          <w:szCs w:val="24"/>
        </w:rPr>
        <w:instrText xml:space="preserve"> ADDIN EN.CITE.DATA </w:instrText>
      </w:r>
      <w:r w:rsidR="00F70408">
        <w:rPr>
          <w:rFonts w:ascii="Palatino Linotype" w:eastAsia="Palatino Linotype" w:hAnsi="Palatino Linotype" w:cs="Palatino Linotype"/>
          <w:sz w:val="24"/>
          <w:szCs w:val="24"/>
        </w:rPr>
      </w:r>
      <w:r w:rsidR="00F70408">
        <w:rPr>
          <w:rFonts w:ascii="Palatino Linotype" w:eastAsia="Palatino Linotype" w:hAnsi="Palatino Linotype" w:cs="Palatino Linotype"/>
          <w:sz w:val="24"/>
          <w:szCs w:val="24"/>
        </w:rPr>
        <w:fldChar w:fldCharType="end"/>
      </w:r>
      <w:r w:rsidR="00E33A96">
        <w:rPr>
          <w:rFonts w:ascii="Palatino Linotype" w:eastAsia="Palatino Linotype" w:hAnsi="Palatino Linotype" w:cs="Palatino Linotype"/>
          <w:sz w:val="24"/>
          <w:szCs w:val="24"/>
        </w:rPr>
      </w:r>
      <w:r w:rsidR="00E33A96">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25</w:t>
      </w:r>
      <w:r w:rsidR="00E33A96">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w:t>
      </w:r>
      <w:ins w:id="105" w:author="Francesco Baldini" w:date="2024-05-01T15:54:00Z">
        <w:r w:rsidR="00B36E48">
          <w:rPr>
            <w:rFonts w:ascii="Palatino Linotype" w:eastAsia="Palatino Linotype" w:hAnsi="Palatino Linotype" w:cs="Palatino Linotype"/>
            <w:sz w:val="24"/>
            <w:szCs w:val="24"/>
          </w:rPr>
          <w:t xml:space="preserve">We found that </w:t>
        </w:r>
      </w:ins>
      <w:del w:id="106" w:author="Francesco Baldini" w:date="2024-05-01T15:54:00Z">
        <w:r w:rsidDel="00B36E48">
          <w:rPr>
            <w:rFonts w:ascii="Palatino Linotype" w:eastAsia="Palatino Linotype" w:hAnsi="Palatino Linotype" w:cs="Palatino Linotype"/>
            <w:sz w:val="24"/>
            <w:szCs w:val="24"/>
          </w:rPr>
          <w:delText xml:space="preserve">The </w:delText>
        </w:r>
      </w:del>
      <w:ins w:id="107" w:author="Francesco Baldini" w:date="2024-05-01T15:54:00Z">
        <w:r w:rsidR="00B36E48">
          <w:rPr>
            <w:rFonts w:ascii="Palatino Linotype" w:eastAsia="Palatino Linotype" w:hAnsi="Palatino Linotype" w:cs="Palatino Linotype"/>
            <w:sz w:val="24"/>
            <w:szCs w:val="24"/>
          </w:rPr>
          <w:t xml:space="preserve">the </w:t>
        </w:r>
      </w:ins>
      <w:r>
        <w:rPr>
          <w:rFonts w:ascii="Palatino Linotype" w:eastAsia="Palatino Linotype" w:hAnsi="Palatino Linotype" w:cs="Palatino Linotype"/>
          <w:sz w:val="24"/>
          <w:szCs w:val="24"/>
        </w:rPr>
        <w:t xml:space="preserve">amino acid change at </w:t>
      </w:r>
      <w:r w:rsidRPr="137CD513">
        <w:rPr>
          <w:rFonts w:ascii="Palatino Linotype" w:eastAsia="Palatino Linotype" w:hAnsi="Palatino Linotype" w:cs="Palatino Linotype"/>
          <w:i/>
          <w:iCs/>
          <w:sz w:val="24"/>
          <w:szCs w:val="24"/>
        </w:rPr>
        <w:t xml:space="preserve">An. </w:t>
      </w:r>
      <w:proofErr w:type="spellStart"/>
      <w:r w:rsidRPr="137CD513">
        <w:rPr>
          <w:rFonts w:ascii="Palatino Linotype" w:eastAsia="Palatino Linotype" w:hAnsi="Palatino Linotype" w:cs="Palatino Linotype"/>
          <w:i/>
          <w:iCs/>
          <w:sz w:val="24"/>
          <w:szCs w:val="24"/>
        </w:rPr>
        <w:t>funestus</w:t>
      </w:r>
      <w:proofErr w:type="spellEnd"/>
      <w:r>
        <w:rPr>
          <w:rFonts w:ascii="Palatino Linotype" w:eastAsia="Palatino Linotype" w:hAnsi="Palatino Linotype" w:cs="Palatino Linotype"/>
          <w:sz w:val="24"/>
          <w:szCs w:val="24"/>
        </w:rPr>
        <w:t xml:space="preserve"> L976F corresponded to L1014F in </w:t>
      </w:r>
      <w:r w:rsidRPr="137CD513">
        <w:rPr>
          <w:rFonts w:ascii="Palatino Linotype" w:eastAsia="Palatino Linotype" w:hAnsi="Palatino Linotype" w:cs="Palatino Linotype"/>
          <w:i/>
          <w:iCs/>
          <w:sz w:val="24"/>
          <w:szCs w:val="24"/>
        </w:rPr>
        <w:t>M. domestica</w:t>
      </w:r>
      <w:r>
        <w:rPr>
          <w:rFonts w:ascii="Palatino Linotype" w:eastAsia="Palatino Linotype" w:hAnsi="Palatino Linotype" w:cs="Palatino Linotype"/>
          <w:sz w:val="24"/>
          <w:szCs w:val="24"/>
        </w:rPr>
        <w:t xml:space="preserve"> and L995F in </w:t>
      </w:r>
      <w:r w:rsidRPr="137CD513">
        <w:rPr>
          <w:rFonts w:ascii="Palatino Linotype" w:eastAsia="Palatino Linotype" w:hAnsi="Palatino Linotype" w:cs="Palatino Linotype"/>
          <w:i/>
          <w:iCs/>
          <w:sz w:val="24"/>
          <w:szCs w:val="24"/>
        </w:rPr>
        <w:t xml:space="preserve">An. gambiae </w:t>
      </w:r>
      <w:r>
        <w:rPr>
          <w:rFonts w:ascii="Palatino Linotype" w:eastAsia="Palatino Linotype" w:hAnsi="Palatino Linotype" w:cs="Palatino Linotype"/>
          <w:sz w:val="24"/>
          <w:szCs w:val="24"/>
        </w:rPr>
        <w:t xml:space="preserve">in domain II subunit 6 (IIS6) of the </w:t>
      </w:r>
      <w:proofErr w:type="spellStart"/>
      <w:r w:rsidRPr="137CD513">
        <w:rPr>
          <w:rFonts w:ascii="Palatino Linotype" w:eastAsia="Palatino Linotype" w:hAnsi="Palatino Linotype" w:cs="Palatino Linotype"/>
          <w:i/>
          <w:iCs/>
          <w:sz w:val="24"/>
          <w:szCs w:val="24"/>
        </w:rPr>
        <w:t>Vgsc</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gene (</w:t>
      </w:r>
      <w:r w:rsidRPr="137CD513">
        <w:rPr>
          <w:rFonts w:ascii="Palatino Linotype" w:eastAsia="Palatino Linotype" w:hAnsi="Palatino Linotype" w:cs="Palatino Linotype"/>
          <w:b/>
          <w:bCs/>
          <w:sz w:val="24"/>
          <w:szCs w:val="24"/>
        </w:rPr>
        <w:t>Table 1</w:t>
      </w:r>
      <w:r>
        <w:rPr>
          <w:rFonts w:ascii="Palatino Linotype" w:eastAsia="Palatino Linotype" w:hAnsi="Palatino Linotype" w:cs="Palatino Linotype"/>
          <w:sz w:val="24"/>
          <w:szCs w:val="24"/>
        </w:rPr>
        <w:t xml:space="preserve">), which </w:t>
      </w:r>
      <w:r w:rsidR="088F6ECD">
        <w:rPr>
          <w:rFonts w:ascii="Palatino Linotype" w:eastAsia="Palatino Linotype" w:hAnsi="Palatino Linotype" w:cs="Palatino Linotype"/>
          <w:sz w:val="24"/>
          <w:szCs w:val="24"/>
        </w:rPr>
        <w:t xml:space="preserve">in </w:t>
      </w:r>
      <w:r w:rsidR="088F6ECD" w:rsidRPr="137CD513">
        <w:rPr>
          <w:rFonts w:ascii="Palatino Linotype" w:eastAsia="Palatino Linotype" w:hAnsi="Palatino Linotype" w:cs="Palatino Linotype"/>
          <w:i/>
          <w:iCs/>
          <w:sz w:val="24"/>
          <w:szCs w:val="24"/>
        </w:rPr>
        <w:t>An.</w:t>
      </w:r>
      <w:r w:rsidRPr="137CD513">
        <w:rPr>
          <w:rFonts w:ascii="Palatino Linotype" w:eastAsia="Palatino Linotype" w:hAnsi="Palatino Linotype" w:cs="Palatino Linotype"/>
          <w:i/>
          <w:iCs/>
          <w:sz w:val="24"/>
          <w:szCs w:val="24"/>
        </w:rPr>
        <w:t xml:space="preserve"> gambiae </w:t>
      </w:r>
      <w:r>
        <w:rPr>
          <w:rFonts w:ascii="Palatino Linotype" w:eastAsia="Palatino Linotype" w:hAnsi="Palatino Linotype" w:cs="Palatino Linotype"/>
          <w:sz w:val="24"/>
          <w:szCs w:val="24"/>
        </w:rPr>
        <w:t>species complex drastically increases IR to DDT and pyrethroids</w:t>
      </w:r>
      <w:r w:rsidR="00577738">
        <w:rPr>
          <w:rFonts w:ascii="Palatino Linotype" w:eastAsia="Palatino Linotype" w:hAnsi="Palatino Linotype" w:cs="Palatino Linotype"/>
          <w:sz w:val="24"/>
          <w:szCs w:val="24"/>
        </w:rPr>
        <w:fldChar w:fldCharType="begin">
          <w:fldData xml:space="preserve">PEVuZE5vdGU+PENpdGU+PEF1dGhvcj5NaXRjaGVsbDwvQXV0aG9yPjxZZWFyPjIwMTQ8L1llYXI+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==
</w:fldData>
        </w:fldChar>
      </w:r>
      <w:r w:rsidR="00F70408">
        <w:rPr>
          <w:rFonts w:ascii="Palatino Linotype" w:eastAsia="Palatino Linotype" w:hAnsi="Palatino Linotype" w:cs="Palatino Linotype"/>
          <w:sz w:val="24"/>
          <w:szCs w:val="24"/>
        </w:rPr>
        <w:instrText xml:space="preserve"> ADDIN EN.CITE </w:instrText>
      </w:r>
      <w:r w:rsidR="00F70408">
        <w:rPr>
          <w:rFonts w:ascii="Palatino Linotype" w:eastAsia="Palatino Linotype" w:hAnsi="Palatino Linotype" w:cs="Palatino Linotype"/>
          <w:sz w:val="24"/>
          <w:szCs w:val="24"/>
        </w:rPr>
        <w:fldChar w:fldCharType="begin">
          <w:fldData xml:space="preserve">PEVuZE5vdGU+PENpdGU+PEF1dGhvcj5NaXRjaGVsbDwvQXV0aG9yPjxZZWFyPjIwMTQ8L1llYXI+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==
</w:fldData>
        </w:fldChar>
      </w:r>
      <w:r w:rsidR="00F70408">
        <w:rPr>
          <w:rFonts w:ascii="Palatino Linotype" w:eastAsia="Palatino Linotype" w:hAnsi="Palatino Linotype" w:cs="Palatino Linotype"/>
          <w:sz w:val="24"/>
          <w:szCs w:val="24"/>
        </w:rPr>
        <w:instrText xml:space="preserve"> ADDIN EN.CITE.DATA </w:instrText>
      </w:r>
      <w:r w:rsidR="00F70408">
        <w:rPr>
          <w:rFonts w:ascii="Palatino Linotype" w:eastAsia="Palatino Linotype" w:hAnsi="Palatino Linotype" w:cs="Palatino Linotype"/>
          <w:sz w:val="24"/>
          <w:szCs w:val="24"/>
        </w:rPr>
      </w:r>
      <w:r w:rsidR="00F70408">
        <w:rPr>
          <w:rFonts w:ascii="Palatino Linotype" w:eastAsia="Palatino Linotype" w:hAnsi="Palatino Linotype" w:cs="Palatino Linotype"/>
          <w:sz w:val="24"/>
          <w:szCs w:val="24"/>
        </w:rPr>
        <w:fldChar w:fldCharType="end"/>
      </w:r>
      <w:r w:rsidR="00577738">
        <w:rPr>
          <w:rFonts w:ascii="Palatino Linotype" w:eastAsia="Palatino Linotype" w:hAnsi="Palatino Linotype" w:cs="Palatino Linotype"/>
          <w:sz w:val="24"/>
          <w:szCs w:val="24"/>
        </w:rPr>
      </w:r>
      <w:r w:rsidR="00577738">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12,26</w:t>
      </w:r>
      <w:r w:rsidR="00577738">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The second variant P1842S corresponded to P1874S in </w:t>
      </w:r>
      <w:r w:rsidRPr="137CD513">
        <w:rPr>
          <w:rFonts w:ascii="Palatino Linotype" w:eastAsia="Palatino Linotype" w:hAnsi="Palatino Linotype" w:cs="Palatino Linotype"/>
          <w:i/>
          <w:iCs/>
          <w:sz w:val="24"/>
          <w:szCs w:val="24"/>
        </w:rPr>
        <w:t xml:space="preserve">An. gambiae </w:t>
      </w:r>
      <w:r>
        <w:rPr>
          <w:rFonts w:ascii="Palatino Linotype" w:eastAsia="Palatino Linotype" w:hAnsi="Palatino Linotype" w:cs="Palatino Linotype"/>
          <w:sz w:val="24"/>
          <w:szCs w:val="24"/>
        </w:rPr>
        <w:t xml:space="preserve">and P1879 in </w:t>
      </w:r>
      <w:r w:rsidRPr="137CD513">
        <w:rPr>
          <w:rFonts w:ascii="Palatino Linotype" w:eastAsia="Palatino Linotype" w:hAnsi="Palatino Linotype" w:cs="Palatino Linotype"/>
          <w:i/>
          <w:iCs/>
          <w:sz w:val="24"/>
          <w:szCs w:val="24"/>
        </w:rPr>
        <w:t>M. domestica</w:t>
      </w:r>
      <w:r>
        <w:rPr>
          <w:rFonts w:ascii="Palatino Linotype" w:eastAsia="Palatino Linotype" w:hAnsi="Palatino Linotype" w:cs="Palatino Linotype"/>
          <w:sz w:val="24"/>
          <w:szCs w:val="24"/>
        </w:rPr>
        <w:t xml:space="preserve"> and were all </w:t>
      </w:r>
      <w:r w:rsidR="1C1546F9" w:rsidRPr="137CD513">
        <w:rPr>
          <w:rFonts w:ascii="Palatino Linotype" w:eastAsia="Palatino Linotype" w:hAnsi="Palatino Linotype" w:cs="Palatino Linotype"/>
          <w:sz w:val="24"/>
          <w:szCs w:val="24"/>
        </w:rPr>
        <w:t>in</w:t>
      </w:r>
      <w:r>
        <w:rPr>
          <w:rFonts w:ascii="Palatino Linotype" w:eastAsia="Palatino Linotype" w:hAnsi="Palatino Linotype" w:cs="Palatino Linotype"/>
          <w:sz w:val="24"/>
          <w:szCs w:val="24"/>
        </w:rPr>
        <w:t xml:space="preserve"> the C-terminal domain (</w:t>
      </w:r>
      <w:r w:rsidRPr="137CD513">
        <w:rPr>
          <w:rFonts w:ascii="Palatino Linotype" w:eastAsia="Palatino Linotype" w:hAnsi="Palatino Linotype" w:cs="Palatino Linotype"/>
          <w:b/>
          <w:bCs/>
          <w:sz w:val="24"/>
          <w:szCs w:val="24"/>
        </w:rPr>
        <w:t>Table 1</w:t>
      </w:r>
      <w:r>
        <w:rPr>
          <w:rFonts w:ascii="Palatino Linotype" w:eastAsia="Palatino Linotype" w:hAnsi="Palatino Linotype" w:cs="Palatino Linotype"/>
          <w:sz w:val="24"/>
          <w:szCs w:val="24"/>
        </w:rPr>
        <w:t>).</w:t>
      </w:r>
      <w:ins w:id="108" w:author="Tristan Dennis [2]" w:date="2024-05-03T14:08:00Z">
        <w:r w:rsidR="007404B9">
          <w:rPr>
            <w:rFonts w:ascii="Palatino Linotype" w:eastAsia="Palatino Linotype" w:hAnsi="Palatino Linotype" w:cs="Palatino Linotype"/>
            <w:sz w:val="24"/>
            <w:szCs w:val="24"/>
          </w:rPr>
          <w:t xml:space="preserve"> </w:t>
        </w:r>
      </w:ins>
    </w:p>
    <w:p w14:paraId="47EC9F6D" w14:textId="28E8414B" w:rsidR="006160ED" w:rsidRPr="00EB720C" w:rsidRDefault="006160ED" w:rsidP="00E048BB">
      <w:pPr>
        <w:spacing w:line="360" w:lineRule="auto"/>
        <w:rPr>
          <w:rFonts w:ascii="Palatino Linotype" w:hAnsi="Palatino Linotype"/>
          <w:sz w:val="24"/>
          <w:szCs w:val="24"/>
          <w:lang w:val="en-US"/>
        </w:rPr>
      </w:pPr>
      <w:r w:rsidRPr="00EB720C">
        <w:rPr>
          <w:rFonts w:ascii="Palatino Linotype" w:hAnsi="Palatino Linotype"/>
          <w:b/>
          <w:bCs/>
          <w:sz w:val="24"/>
          <w:szCs w:val="24"/>
        </w:rPr>
        <w:lastRenderedPageBreak/>
        <w:t>Table 1</w:t>
      </w:r>
      <w:r w:rsidRPr="00EB720C">
        <w:rPr>
          <w:rFonts w:ascii="Palatino Linotype" w:hAnsi="Palatino Linotype"/>
          <w:sz w:val="24"/>
          <w:szCs w:val="24"/>
        </w:rPr>
        <w:t>: Comparative non-synonymous nucleotide variation in the voltage-gated sodium channel gene</w:t>
      </w:r>
      <w:r w:rsidR="006648CA" w:rsidRPr="00EB720C">
        <w:rPr>
          <w:rFonts w:ascii="Palatino Linotype" w:hAnsi="Palatino Linotype"/>
          <w:sz w:val="24"/>
          <w:szCs w:val="24"/>
        </w:rPr>
        <w:t xml:space="preserve">. </w:t>
      </w:r>
      <w:r w:rsidRPr="00EB720C">
        <w:rPr>
          <w:rFonts w:ascii="Palatino Linotype" w:hAnsi="Palatino Linotype"/>
          <w:sz w:val="24"/>
          <w:szCs w:val="24"/>
          <w:lang w:val="en-US"/>
        </w:rPr>
        <w:t xml:space="preserve">Position </w:t>
      </w:r>
      <w:r w:rsidR="0018555E" w:rsidRPr="00EB720C">
        <w:rPr>
          <w:rFonts w:ascii="Palatino Linotype" w:hAnsi="Palatino Linotype"/>
          <w:sz w:val="24"/>
          <w:szCs w:val="24"/>
          <w:lang w:val="en-US"/>
        </w:rPr>
        <w:t xml:space="preserve">is </w:t>
      </w:r>
      <w:r w:rsidRPr="00EB720C">
        <w:rPr>
          <w:rFonts w:ascii="Palatino Linotype" w:hAnsi="Palatino Linotype"/>
          <w:sz w:val="24"/>
          <w:szCs w:val="24"/>
          <w:lang w:val="en-US"/>
        </w:rPr>
        <w:t xml:space="preserve">relative to the </w:t>
      </w:r>
      <w:r w:rsidRPr="00EB720C">
        <w:rPr>
          <w:rFonts w:ascii="Palatino Linotype" w:hAnsi="Palatino Linotype"/>
          <w:i/>
          <w:iCs/>
          <w:sz w:val="24"/>
          <w:szCs w:val="24"/>
          <w:lang w:val="en-US"/>
        </w:rPr>
        <w:t xml:space="preserve">Anopheles </w:t>
      </w:r>
      <w:proofErr w:type="spellStart"/>
      <w:r w:rsidRPr="00EB720C">
        <w:rPr>
          <w:rFonts w:ascii="Palatino Linotype" w:hAnsi="Palatino Linotype"/>
          <w:i/>
          <w:iCs/>
          <w:sz w:val="24"/>
          <w:szCs w:val="24"/>
          <w:lang w:val="en-US"/>
        </w:rPr>
        <w:t>funestus</w:t>
      </w:r>
      <w:proofErr w:type="spellEnd"/>
      <w:r w:rsidRPr="00EB720C">
        <w:rPr>
          <w:rFonts w:ascii="Palatino Linotype" w:hAnsi="Palatino Linotype"/>
          <w:sz w:val="24"/>
          <w:szCs w:val="24"/>
          <w:lang w:val="en-US"/>
        </w:rPr>
        <w:t xml:space="preserve"> strain FUMOZ reference, chromosome arm 3RL.</w:t>
      </w:r>
      <w:r w:rsidR="002F0BE3" w:rsidRPr="00EB720C">
        <w:rPr>
          <w:rFonts w:ascii="Palatino Linotype" w:hAnsi="Palatino Linotype"/>
          <w:b/>
          <w:bCs/>
          <w:sz w:val="24"/>
          <w:szCs w:val="24"/>
          <w:lang w:val="en-US"/>
        </w:rPr>
        <w:t xml:space="preserve"> </w:t>
      </w:r>
      <w:r w:rsidRPr="00EB720C">
        <w:rPr>
          <w:rFonts w:ascii="Palatino Linotype" w:hAnsi="Palatino Linotype"/>
          <w:sz w:val="24"/>
          <w:szCs w:val="24"/>
          <w:lang w:val="en-US"/>
        </w:rPr>
        <w:t xml:space="preserve">Codon numbering according to </w:t>
      </w:r>
      <w:r w:rsidRPr="00EB720C">
        <w:rPr>
          <w:rFonts w:ascii="Palatino Linotype" w:hAnsi="Palatino Linotype"/>
          <w:i/>
          <w:iCs/>
          <w:sz w:val="24"/>
          <w:szCs w:val="24"/>
          <w:lang w:val="en-US"/>
        </w:rPr>
        <w:t xml:space="preserve">Anopheles </w:t>
      </w:r>
      <w:proofErr w:type="spellStart"/>
      <w:r w:rsidRPr="00EB720C">
        <w:rPr>
          <w:rFonts w:ascii="Palatino Linotype" w:hAnsi="Palatino Linotype"/>
          <w:i/>
          <w:iCs/>
          <w:sz w:val="24"/>
          <w:szCs w:val="24"/>
          <w:lang w:val="en-US"/>
        </w:rPr>
        <w:t>funestus</w:t>
      </w:r>
      <w:proofErr w:type="spellEnd"/>
      <w:r w:rsidRPr="00EB720C">
        <w:rPr>
          <w:rFonts w:ascii="Palatino Linotype" w:hAnsi="Palatino Linotype"/>
          <w:sz w:val="24"/>
          <w:szCs w:val="24"/>
          <w:lang w:val="en-US"/>
        </w:rPr>
        <w:t xml:space="preserve"> </w:t>
      </w:r>
      <w:proofErr w:type="spellStart"/>
      <w:r w:rsidR="002F0BE3" w:rsidRPr="00EB720C">
        <w:rPr>
          <w:rFonts w:ascii="Palatino Linotype" w:hAnsi="Palatino Linotype"/>
          <w:i/>
          <w:iCs/>
          <w:sz w:val="24"/>
          <w:szCs w:val="24"/>
          <w:lang w:val="en-US"/>
        </w:rPr>
        <w:t>Vgsc</w:t>
      </w:r>
      <w:proofErr w:type="spellEnd"/>
      <w:r w:rsidR="002F0BE3" w:rsidRPr="00EB720C">
        <w:rPr>
          <w:rFonts w:ascii="Palatino Linotype" w:hAnsi="Palatino Linotype"/>
          <w:sz w:val="24"/>
          <w:szCs w:val="24"/>
          <w:lang w:val="en-US"/>
        </w:rPr>
        <w:t xml:space="preserve"> </w:t>
      </w:r>
      <w:r w:rsidRPr="00EB720C">
        <w:rPr>
          <w:rFonts w:ascii="Palatino Linotype" w:hAnsi="Palatino Linotype"/>
          <w:sz w:val="24"/>
          <w:szCs w:val="24"/>
          <w:lang w:val="en-US"/>
        </w:rPr>
        <w:t xml:space="preserve">transcript </w:t>
      </w:r>
      <w:r w:rsidR="00D80A9E" w:rsidRPr="00EB720C">
        <w:rPr>
          <w:rFonts w:ascii="Palatino Linotype" w:hAnsi="Palatino Linotype"/>
          <w:sz w:val="24"/>
          <w:szCs w:val="24"/>
          <w:lang w:val="en-US"/>
        </w:rPr>
        <w:t>AFUN2_008728.R15290</w:t>
      </w:r>
      <w:r w:rsidR="002E1205" w:rsidRPr="00EB720C">
        <w:rPr>
          <w:rFonts w:ascii="Palatino Linotype" w:hAnsi="Palatino Linotype"/>
          <w:b/>
          <w:bCs/>
          <w:sz w:val="24"/>
          <w:szCs w:val="24"/>
          <w:lang w:val="en-US"/>
        </w:rPr>
        <w:t xml:space="preserve">, </w:t>
      </w:r>
      <w:r w:rsidRPr="00EB720C">
        <w:rPr>
          <w:rFonts w:ascii="Palatino Linotype" w:hAnsi="Palatino Linotype"/>
          <w:i/>
          <w:iCs/>
          <w:sz w:val="24"/>
          <w:szCs w:val="24"/>
          <w:lang w:val="en-US"/>
        </w:rPr>
        <w:t>Anopheles gambiae</w:t>
      </w:r>
      <w:r w:rsidRPr="00EB720C">
        <w:rPr>
          <w:rFonts w:ascii="Palatino Linotype" w:hAnsi="Palatino Linotype"/>
          <w:sz w:val="24"/>
          <w:szCs w:val="24"/>
          <w:lang w:val="en-US"/>
        </w:rPr>
        <w:t xml:space="preserve"> transcript AGAP004707-RD in gene</w:t>
      </w:r>
      <w:r w:rsidR="00735358" w:rsidRPr="00EB720C">
        <w:rPr>
          <w:rFonts w:ascii="Palatino Linotype" w:hAnsi="Palatino Linotype"/>
          <w:sz w:val="24"/>
          <w:szCs w:val="24"/>
          <w:lang w:val="en-US"/>
        </w:rPr>
        <w:t xml:space="preserve"> </w:t>
      </w:r>
      <w:r w:rsidRPr="00EB720C">
        <w:rPr>
          <w:rFonts w:ascii="Palatino Linotype" w:hAnsi="Palatino Linotype"/>
          <w:sz w:val="24"/>
          <w:szCs w:val="24"/>
          <w:lang w:val="en-US"/>
        </w:rPr>
        <w:t>set AgamP4.12</w:t>
      </w:r>
      <w:r w:rsidR="00DB6DC2" w:rsidRPr="00EB720C">
        <w:rPr>
          <w:rFonts w:ascii="Palatino Linotype" w:hAnsi="Palatino Linotype"/>
          <w:sz w:val="24"/>
          <w:szCs w:val="24"/>
          <w:lang w:val="en-US"/>
        </w:rPr>
        <w:t>,</w:t>
      </w:r>
      <w:r w:rsidR="002E1205" w:rsidRPr="00EB720C">
        <w:rPr>
          <w:rFonts w:ascii="Palatino Linotype" w:hAnsi="Palatino Linotype"/>
          <w:sz w:val="24"/>
          <w:szCs w:val="24"/>
          <w:lang w:val="en-US"/>
        </w:rPr>
        <w:t xml:space="preserve"> and </w:t>
      </w:r>
      <w:r w:rsidRPr="00EB720C">
        <w:rPr>
          <w:rFonts w:ascii="Palatino Linotype" w:hAnsi="Palatino Linotype"/>
          <w:i/>
          <w:iCs/>
          <w:sz w:val="24"/>
          <w:szCs w:val="24"/>
          <w:lang w:val="en-US"/>
        </w:rPr>
        <w:t>Musca domestica</w:t>
      </w:r>
      <w:r w:rsidRPr="00EB720C">
        <w:rPr>
          <w:rFonts w:ascii="Palatino Linotype" w:hAnsi="Palatino Linotype"/>
          <w:sz w:val="24"/>
          <w:szCs w:val="24"/>
          <w:lang w:val="en-US"/>
        </w:rPr>
        <w:t xml:space="preserve"> EMBL accession X96668 Williamson </w:t>
      </w:r>
      <w:r w:rsidRPr="00EB720C">
        <w:rPr>
          <w:rFonts w:ascii="Palatino Linotype" w:hAnsi="Palatino Linotype"/>
          <w:i/>
          <w:iCs/>
          <w:sz w:val="24"/>
          <w:szCs w:val="24"/>
          <w:lang w:val="en-US"/>
        </w:rPr>
        <w:t>et al.</w:t>
      </w:r>
      <w:r w:rsidRPr="00EB720C">
        <w:rPr>
          <w:rFonts w:ascii="Palatino Linotype" w:hAnsi="Palatino Linotype"/>
          <w:sz w:val="24"/>
          <w:szCs w:val="24"/>
          <w:lang w:val="en-US"/>
          <w:rPrChange w:id="109" w:author="Joel Ouma Odero (PGR)" w:date="2024-04-18T22:13:00Z">
            <w:rPr>
              <w:rFonts w:ascii="Palatino Linotype" w:hAnsi="Palatino Linotype"/>
              <w:lang w:val="en-US"/>
            </w:rPr>
          </w:rPrChange>
        </w:rPr>
        <w:fldChar w:fldCharType="begin">
          <w:fldData xml:space="preserve">PEVuZE5vdGU+PENpdGU+PEF1dGhvcj5XaWxsaWFtc29uPC9BdXRob3I+PFllYXI+MTk5NjwvWWVh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</w:fldData>
        </w:fldChar>
      </w:r>
      <w:r w:rsidR="00F70408" w:rsidRPr="00EB720C">
        <w:rPr>
          <w:rFonts w:ascii="Palatino Linotype" w:hAnsi="Palatino Linotype"/>
          <w:sz w:val="24"/>
          <w:szCs w:val="24"/>
          <w:lang w:val="en-US"/>
        </w:rPr>
        <w:instrText xml:space="preserve"> ADDIN EN.CITE </w:instrText>
      </w:r>
      <w:r w:rsidR="00F70408" w:rsidRPr="00EB720C">
        <w:rPr>
          <w:rFonts w:ascii="Palatino Linotype" w:hAnsi="Palatino Linotype"/>
          <w:sz w:val="24"/>
          <w:szCs w:val="24"/>
          <w:lang w:val="en-US"/>
          <w:rPrChange w:id="110" w:author="Joel Ouma Odero (PGR)" w:date="2024-04-18T22:13:00Z">
            <w:rPr>
              <w:rFonts w:ascii="Palatino Linotype" w:hAnsi="Palatino Linotype"/>
              <w:lang w:val="en-US"/>
            </w:rPr>
          </w:rPrChange>
        </w:rPr>
        <w:fldChar w:fldCharType="begin">
          <w:fldData xml:space="preserve">PEVuZE5vdGU+PENpdGU+PEF1dGhvcj5XaWxsaWFtc29uPC9BdXRob3I+PFllYXI+MTk5NjwvWWVh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</w:fldData>
        </w:fldChar>
      </w:r>
      <w:r w:rsidR="00F70408" w:rsidRPr="00EB720C">
        <w:rPr>
          <w:rFonts w:ascii="Palatino Linotype" w:hAnsi="Palatino Linotype"/>
          <w:sz w:val="24"/>
          <w:szCs w:val="24"/>
          <w:lang w:val="en-US"/>
        </w:rPr>
        <w:instrText xml:space="preserve"> ADDIN EN.CITE.DATA </w:instrText>
      </w:r>
      <w:r w:rsidR="00F70408" w:rsidRPr="00EA3F38">
        <w:rPr>
          <w:rFonts w:ascii="Palatino Linotype" w:hAnsi="Palatino Linotype"/>
          <w:sz w:val="24"/>
          <w:szCs w:val="24"/>
          <w:lang w:val="en-US"/>
        </w:rPr>
      </w:r>
      <w:r w:rsidR="00F70408" w:rsidRPr="00EB720C">
        <w:rPr>
          <w:rFonts w:ascii="Palatino Linotype" w:hAnsi="Palatino Linotype"/>
          <w:sz w:val="24"/>
          <w:szCs w:val="24"/>
          <w:lang w:val="en-US"/>
          <w:rPrChange w:id="111" w:author="Joel Ouma Odero (PGR)" w:date="2024-04-18T22:13:00Z">
            <w:rPr>
              <w:rFonts w:ascii="Palatino Linotype" w:hAnsi="Palatino Linotype"/>
              <w:lang w:val="en-US"/>
            </w:rPr>
          </w:rPrChange>
        </w:rPr>
        <w:fldChar w:fldCharType="end"/>
      </w:r>
      <w:r w:rsidRPr="00EA3F38">
        <w:rPr>
          <w:rFonts w:ascii="Palatino Linotype" w:hAnsi="Palatino Linotype"/>
          <w:sz w:val="24"/>
          <w:szCs w:val="24"/>
          <w:lang w:val="en-US"/>
        </w:rPr>
      </w:r>
      <w:r w:rsidRPr="00EB720C">
        <w:rPr>
          <w:rFonts w:ascii="Palatino Linotype" w:hAnsi="Palatino Linotype"/>
          <w:sz w:val="24"/>
          <w:szCs w:val="24"/>
          <w:lang w:val="en-US"/>
          <w:rPrChange w:id="112" w:author="Joel Ouma Odero (PGR)" w:date="2024-04-18T22:13:00Z">
            <w:rPr>
              <w:rFonts w:ascii="Palatino Linotype" w:hAnsi="Palatino Linotype"/>
              <w:lang w:val="en-US"/>
            </w:rPr>
          </w:rPrChange>
        </w:rPr>
        <w:fldChar w:fldCharType="separate"/>
      </w:r>
      <w:r w:rsidR="00F70408" w:rsidRPr="00EB720C">
        <w:rPr>
          <w:rFonts w:ascii="Palatino Linotype" w:hAnsi="Palatino Linotype"/>
          <w:noProof/>
          <w:sz w:val="24"/>
          <w:szCs w:val="24"/>
          <w:vertAlign w:val="superscript"/>
          <w:lang w:val="en-US"/>
        </w:rPr>
        <w:t>27</w:t>
      </w:r>
      <w:r w:rsidRPr="00EB720C">
        <w:rPr>
          <w:rFonts w:ascii="Palatino Linotype" w:hAnsi="Palatino Linotype"/>
          <w:sz w:val="24"/>
          <w:szCs w:val="24"/>
          <w:lang w:val="en-US"/>
          <w:rPrChange w:id="113" w:author="Joel Ouma Odero (PGR)" w:date="2024-04-18T22:13:00Z">
            <w:rPr>
              <w:rFonts w:ascii="Palatino Linotype" w:hAnsi="Palatino Linotype"/>
              <w:lang w:val="en-US"/>
            </w:rPr>
          </w:rPrChange>
        </w:rPr>
        <w:fldChar w:fldCharType="end"/>
      </w:r>
      <w:r w:rsidRPr="00EB720C">
        <w:rPr>
          <w:rFonts w:ascii="Palatino Linotype" w:hAnsi="Palatino Linotype"/>
          <w:sz w:val="24"/>
          <w:szCs w:val="24"/>
          <w:lang w:val="en-US"/>
        </w:rPr>
        <w:t>.</w:t>
      </w:r>
    </w:p>
    <w:tbl>
      <w:tblPr>
        <w:tblStyle w:val="TableGrid"/>
        <w:tblW w:w="0" w:type="auto"/>
        <w:tblLook w:val="04A0" w:firstRow="1" w:lastRow="0" w:firstColumn="1" w:lastColumn="0" w:noHBand="0" w:noVBand="1"/>
      </w:tblPr>
      <w:tblGrid>
        <w:gridCol w:w="2263"/>
        <w:gridCol w:w="1701"/>
        <w:gridCol w:w="1701"/>
        <w:gridCol w:w="1843"/>
        <w:gridCol w:w="1508"/>
      </w:tblGrid>
      <w:tr w:rsidR="00CE55B9" w:rsidRPr="00DF543A" w14:paraId="2A81DC13" w14:textId="77777777" w:rsidTr="00DF543A">
        <w:tc>
          <w:tcPr>
            <w:tcW w:w="2263" w:type="dxa"/>
          </w:tcPr>
          <w:p w14:paraId="286AF262" w14:textId="65FD82D2" w:rsidR="00CE55B9" w:rsidRPr="00DF543A" w:rsidRDefault="00687573">
            <w:pPr>
              <w:spacing w:line="360" w:lineRule="auto"/>
              <w:rPr>
                <w:rFonts w:ascii="Palatino Linotype" w:eastAsia="Palatino Linotype" w:hAnsi="Palatino Linotype" w:cs="Palatino Linotype"/>
                <w:b/>
                <w:bCs/>
                <w:sz w:val="20"/>
                <w:szCs w:val="20"/>
              </w:rPr>
              <w:pPrChange w:id="114" w:author="Joel Ouma Odero (PGR)" w:date="2024-05-01T12:33:00Z">
                <w:pPr>
                  <w:spacing w:line="360" w:lineRule="auto"/>
                  <w:jc w:val="both"/>
                </w:pPr>
              </w:pPrChange>
            </w:pPr>
            <w:r w:rsidRPr="00DF543A">
              <w:rPr>
                <w:rFonts w:ascii="Palatino Linotype" w:eastAsia="Palatino Linotype" w:hAnsi="Palatino Linotype" w:cs="Palatino Linotype"/>
                <w:b/>
                <w:bCs/>
                <w:sz w:val="20"/>
                <w:szCs w:val="20"/>
              </w:rPr>
              <w:t>Position</w:t>
            </w:r>
          </w:p>
        </w:tc>
        <w:tc>
          <w:tcPr>
            <w:tcW w:w="1701" w:type="dxa"/>
          </w:tcPr>
          <w:p w14:paraId="29E16ECC" w14:textId="2EB22622" w:rsidR="00CE55B9" w:rsidRPr="00DF543A" w:rsidRDefault="00687573">
            <w:pPr>
              <w:spacing w:line="360" w:lineRule="auto"/>
              <w:rPr>
                <w:rFonts w:ascii="Palatino Linotype" w:eastAsia="Palatino Linotype" w:hAnsi="Palatino Linotype" w:cs="Palatino Linotype"/>
                <w:b/>
                <w:bCs/>
                <w:i/>
                <w:iCs/>
                <w:sz w:val="20"/>
                <w:szCs w:val="20"/>
              </w:rPr>
              <w:pPrChange w:id="115" w:author="Joel Ouma Odero (PGR)" w:date="2024-05-01T12:33:00Z">
                <w:pPr>
                  <w:spacing w:line="360" w:lineRule="auto"/>
                  <w:jc w:val="both"/>
                </w:pPr>
              </w:pPrChange>
            </w:pPr>
            <w:r w:rsidRPr="00DF543A">
              <w:rPr>
                <w:rFonts w:ascii="Palatino Linotype" w:eastAsia="Palatino Linotype" w:hAnsi="Palatino Linotype" w:cs="Palatino Linotype"/>
                <w:b/>
                <w:bCs/>
                <w:i/>
                <w:iCs/>
                <w:sz w:val="20"/>
                <w:szCs w:val="20"/>
              </w:rPr>
              <w:t xml:space="preserve">An. </w:t>
            </w:r>
            <w:proofErr w:type="spellStart"/>
            <w:r w:rsidRPr="00DF543A">
              <w:rPr>
                <w:rFonts w:ascii="Palatino Linotype" w:eastAsia="Palatino Linotype" w:hAnsi="Palatino Linotype" w:cs="Palatino Linotype"/>
                <w:b/>
                <w:bCs/>
                <w:i/>
                <w:iCs/>
                <w:sz w:val="20"/>
                <w:szCs w:val="20"/>
              </w:rPr>
              <w:t>funestus</w:t>
            </w:r>
            <w:proofErr w:type="spellEnd"/>
          </w:p>
        </w:tc>
        <w:tc>
          <w:tcPr>
            <w:tcW w:w="1701" w:type="dxa"/>
          </w:tcPr>
          <w:p w14:paraId="48644FBE" w14:textId="59869ABD" w:rsidR="00CE55B9" w:rsidRPr="00DF543A" w:rsidRDefault="00687573">
            <w:pPr>
              <w:spacing w:line="360" w:lineRule="auto"/>
              <w:rPr>
                <w:rFonts w:ascii="Palatino Linotype" w:eastAsia="Palatino Linotype" w:hAnsi="Palatino Linotype" w:cs="Palatino Linotype"/>
                <w:b/>
                <w:bCs/>
                <w:i/>
                <w:iCs/>
                <w:sz w:val="20"/>
                <w:szCs w:val="20"/>
              </w:rPr>
              <w:pPrChange w:id="116" w:author="Joel Ouma Odero (PGR)" w:date="2024-05-01T12:33:00Z">
                <w:pPr>
                  <w:spacing w:line="360" w:lineRule="auto"/>
                  <w:jc w:val="both"/>
                </w:pPr>
              </w:pPrChange>
            </w:pPr>
            <w:r w:rsidRPr="00DF543A">
              <w:rPr>
                <w:rFonts w:ascii="Palatino Linotype" w:eastAsia="Palatino Linotype" w:hAnsi="Palatino Linotype" w:cs="Palatino Linotype"/>
                <w:b/>
                <w:bCs/>
                <w:i/>
                <w:iCs/>
                <w:sz w:val="20"/>
                <w:szCs w:val="20"/>
              </w:rPr>
              <w:t>An. gambiae</w:t>
            </w:r>
          </w:p>
        </w:tc>
        <w:tc>
          <w:tcPr>
            <w:tcW w:w="1843" w:type="dxa"/>
          </w:tcPr>
          <w:p w14:paraId="4B53F860" w14:textId="5938E30D" w:rsidR="00CE55B9" w:rsidRPr="00DF543A" w:rsidRDefault="00687573">
            <w:pPr>
              <w:spacing w:line="360" w:lineRule="auto"/>
              <w:rPr>
                <w:rFonts w:ascii="Palatino Linotype" w:eastAsia="Palatino Linotype" w:hAnsi="Palatino Linotype" w:cs="Palatino Linotype"/>
                <w:b/>
                <w:bCs/>
                <w:i/>
                <w:iCs/>
                <w:sz w:val="20"/>
                <w:szCs w:val="20"/>
              </w:rPr>
              <w:pPrChange w:id="117" w:author="Joel Ouma Odero (PGR)" w:date="2024-05-01T12:33:00Z">
                <w:pPr>
                  <w:spacing w:line="360" w:lineRule="auto"/>
                  <w:jc w:val="both"/>
                </w:pPr>
              </w:pPrChange>
            </w:pPr>
            <w:r w:rsidRPr="00DF543A">
              <w:rPr>
                <w:rFonts w:ascii="Palatino Linotype" w:eastAsia="Palatino Linotype" w:hAnsi="Palatino Linotype" w:cs="Palatino Linotype"/>
                <w:b/>
                <w:bCs/>
                <w:i/>
                <w:iCs/>
                <w:sz w:val="20"/>
                <w:szCs w:val="20"/>
              </w:rPr>
              <w:t>M. domestica</w:t>
            </w:r>
          </w:p>
        </w:tc>
        <w:tc>
          <w:tcPr>
            <w:tcW w:w="1508" w:type="dxa"/>
          </w:tcPr>
          <w:p w14:paraId="6F6C583C" w14:textId="51D09373" w:rsidR="00CE55B9" w:rsidRPr="00DF543A" w:rsidRDefault="00687573">
            <w:pPr>
              <w:spacing w:line="360" w:lineRule="auto"/>
              <w:rPr>
                <w:rFonts w:ascii="Palatino Linotype" w:eastAsia="Palatino Linotype" w:hAnsi="Palatino Linotype" w:cs="Palatino Linotype"/>
                <w:b/>
                <w:bCs/>
                <w:sz w:val="20"/>
                <w:szCs w:val="20"/>
              </w:rPr>
              <w:pPrChange w:id="118" w:author="Joel Ouma Odero (PGR)" w:date="2024-05-01T12:33:00Z">
                <w:pPr>
                  <w:spacing w:line="360" w:lineRule="auto"/>
                  <w:jc w:val="both"/>
                </w:pPr>
              </w:pPrChange>
            </w:pPr>
            <w:r w:rsidRPr="00DF543A">
              <w:rPr>
                <w:rFonts w:ascii="Palatino Linotype" w:eastAsia="Palatino Linotype" w:hAnsi="Palatino Linotype" w:cs="Palatino Linotype"/>
                <w:b/>
                <w:bCs/>
                <w:sz w:val="20"/>
                <w:szCs w:val="20"/>
              </w:rPr>
              <w:t>Domain</w:t>
            </w:r>
          </w:p>
        </w:tc>
      </w:tr>
      <w:tr w:rsidR="00CE55B9" w:rsidRPr="00DF543A" w14:paraId="26BE9BC9" w14:textId="77777777" w:rsidTr="00DF543A">
        <w:tc>
          <w:tcPr>
            <w:tcW w:w="2263" w:type="dxa"/>
          </w:tcPr>
          <w:p w14:paraId="52E49C7E" w14:textId="51169398" w:rsidR="00CE55B9" w:rsidRPr="00DF543A" w:rsidRDefault="00B36DDF">
            <w:pPr>
              <w:spacing w:line="360" w:lineRule="auto"/>
              <w:rPr>
                <w:rFonts w:ascii="Palatino Linotype" w:eastAsia="Palatino Linotype" w:hAnsi="Palatino Linotype" w:cs="Palatino Linotype"/>
                <w:sz w:val="20"/>
                <w:szCs w:val="20"/>
              </w:rPr>
              <w:pPrChange w:id="119"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3RL:44,115,564 T&gt;C</w:t>
            </w:r>
          </w:p>
        </w:tc>
        <w:tc>
          <w:tcPr>
            <w:tcW w:w="1701" w:type="dxa"/>
          </w:tcPr>
          <w:p w14:paraId="27547494" w14:textId="092ABE5A" w:rsidR="00CE55B9" w:rsidRPr="00DF543A" w:rsidRDefault="002654B9">
            <w:pPr>
              <w:spacing w:line="360" w:lineRule="auto"/>
              <w:rPr>
                <w:rFonts w:ascii="Palatino Linotype" w:eastAsia="Palatino Linotype" w:hAnsi="Palatino Linotype" w:cs="Palatino Linotype"/>
                <w:sz w:val="20"/>
                <w:szCs w:val="20"/>
              </w:rPr>
              <w:pPrChange w:id="120"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I2030V</w:t>
            </w:r>
          </w:p>
        </w:tc>
        <w:tc>
          <w:tcPr>
            <w:tcW w:w="1701" w:type="dxa"/>
          </w:tcPr>
          <w:p w14:paraId="6E090D55" w14:textId="7A210DAC" w:rsidR="00CE55B9" w:rsidRPr="00DF543A" w:rsidRDefault="002654B9">
            <w:pPr>
              <w:spacing w:line="360" w:lineRule="auto"/>
              <w:rPr>
                <w:rFonts w:ascii="Palatino Linotype" w:eastAsia="Palatino Linotype" w:hAnsi="Palatino Linotype" w:cs="Palatino Linotype"/>
                <w:sz w:val="20"/>
                <w:szCs w:val="20"/>
              </w:rPr>
              <w:pPrChange w:id="121"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I2061</w:t>
            </w:r>
          </w:p>
        </w:tc>
        <w:tc>
          <w:tcPr>
            <w:tcW w:w="1843" w:type="dxa"/>
          </w:tcPr>
          <w:p w14:paraId="6C515F3A" w14:textId="0B58AAA9" w:rsidR="00CE55B9" w:rsidRPr="00DF543A" w:rsidRDefault="002654B9">
            <w:pPr>
              <w:spacing w:line="360" w:lineRule="auto"/>
              <w:rPr>
                <w:rFonts w:ascii="Palatino Linotype" w:eastAsia="Palatino Linotype" w:hAnsi="Palatino Linotype" w:cs="Palatino Linotype"/>
                <w:sz w:val="20"/>
                <w:szCs w:val="20"/>
              </w:rPr>
              <w:pPrChange w:id="122" w:author="Joel Ouma Odero (PGR)" w:date="2024-05-01T12:33:00Z">
                <w:pPr>
                  <w:spacing w:line="360" w:lineRule="auto"/>
                  <w:jc w:val="both"/>
                </w:pPr>
              </w:pPrChange>
            </w:pPr>
            <w:r w:rsidRPr="00DF543A">
              <w:rPr>
                <w:rFonts w:ascii="Palatino Linotype" w:eastAsia="Palatino Linotype" w:hAnsi="Palatino Linotype" w:cs="Palatino Linotype"/>
                <w:sz w:val="20"/>
                <w:szCs w:val="20"/>
              </w:rPr>
              <w:t>P2063</w:t>
            </w:r>
          </w:p>
        </w:tc>
        <w:tc>
          <w:tcPr>
            <w:tcW w:w="1508" w:type="dxa"/>
          </w:tcPr>
          <w:p w14:paraId="08BF1CC0" w14:textId="4BEE04E7" w:rsidR="00CE55B9" w:rsidRPr="00DF543A" w:rsidRDefault="002654B9">
            <w:pPr>
              <w:spacing w:line="360" w:lineRule="auto"/>
              <w:rPr>
                <w:rFonts w:ascii="Palatino Linotype" w:eastAsia="Palatino Linotype" w:hAnsi="Palatino Linotype" w:cs="Palatino Linotype"/>
                <w:sz w:val="20"/>
                <w:szCs w:val="20"/>
              </w:rPr>
              <w:pPrChange w:id="123"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COOH</w:t>
            </w:r>
          </w:p>
        </w:tc>
      </w:tr>
      <w:tr w:rsidR="00CE55B9" w:rsidRPr="00DF543A" w14:paraId="58E807A6" w14:textId="77777777" w:rsidTr="00DF543A">
        <w:tc>
          <w:tcPr>
            <w:tcW w:w="2263" w:type="dxa"/>
          </w:tcPr>
          <w:p w14:paraId="796B4409" w14:textId="16830C9C" w:rsidR="00CE55B9" w:rsidRPr="00DF543A" w:rsidRDefault="00B36DDF">
            <w:pPr>
              <w:spacing w:line="360" w:lineRule="auto"/>
              <w:rPr>
                <w:rFonts w:ascii="Palatino Linotype" w:eastAsia="Palatino Linotype" w:hAnsi="Palatino Linotype" w:cs="Palatino Linotype"/>
                <w:sz w:val="20"/>
                <w:szCs w:val="20"/>
              </w:rPr>
              <w:pPrChange w:id="124"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3RL:44,115,768 C&gt;A</w:t>
            </w:r>
          </w:p>
        </w:tc>
        <w:tc>
          <w:tcPr>
            <w:tcW w:w="1701" w:type="dxa"/>
          </w:tcPr>
          <w:p w14:paraId="231DFB31" w14:textId="702CDBB1" w:rsidR="00CE55B9" w:rsidRPr="00DF543A" w:rsidRDefault="002654B9">
            <w:pPr>
              <w:spacing w:line="360" w:lineRule="auto"/>
              <w:rPr>
                <w:rFonts w:ascii="Palatino Linotype" w:eastAsia="Palatino Linotype" w:hAnsi="Palatino Linotype" w:cs="Palatino Linotype"/>
                <w:sz w:val="20"/>
                <w:szCs w:val="20"/>
              </w:rPr>
              <w:pPrChange w:id="125"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G1962C</w:t>
            </w:r>
          </w:p>
        </w:tc>
        <w:tc>
          <w:tcPr>
            <w:tcW w:w="1701" w:type="dxa"/>
          </w:tcPr>
          <w:p w14:paraId="503A4C42" w14:textId="471B1D05" w:rsidR="00CE55B9" w:rsidRPr="00DF543A" w:rsidRDefault="002654B9">
            <w:pPr>
              <w:spacing w:line="360" w:lineRule="auto"/>
              <w:rPr>
                <w:rFonts w:ascii="Palatino Linotype" w:eastAsia="Palatino Linotype" w:hAnsi="Palatino Linotype" w:cs="Palatino Linotype"/>
                <w:sz w:val="20"/>
                <w:szCs w:val="20"/>
              </w:rPr>
              <w:pPrChange w:id="126"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A1994</w:t>
            </w:r>
          </w:p>
        </w:tc>
        <w:tc>
          <w:tcPr>
            <w:tcW w:w="1843" w:type="dxa"/>
          </w:tcPr>
          <w:p w14:paraId="678C686D" w14:textId="3E9E89FB" w:rsidR="00CE55B9" w:rsidRPr="00DF543A" w:rsidRDefault="002654B9">
            <w:pPr>
              <w:spacing w:line="360" w:lineRule="auto"/>
              <w:rPr>
                <w:rFonts w:ascii="Palatino Linotype" w:eastAsia="Palatino Linotype" w:hAnsi="Palatino Linotype" w:cs="Palatino Linotype"/>
                <w:sz w:val="20"/>
                <w:szCs w:val="20"/>
              </w:rPr>
              <w:pPrChange w:id="127"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P1997</w:t>
            </w:r>
          </w:p>
        </w:tc>
        <w:tc>
          <w:tcPr>
            <w:tcW w:w="1508" w:type="dxa"/>
          </w:tcPr>
          <w:p w14:paraId="108EFF62" w14:textId="74F0FC31" w:rsidR="00CE55B9" w:rsidRPr="00DF543A" w:rsidRDefault="002654B9">
            <w:pPr>
              <w:spacing w:line="360" w:lineRule="auto"/>
              <w:rPr>
                <w:rFonts w:ascii="Palatino Linotype" w:eastAsia="Palatino Linotype" w:hAnsi="Palatino Linotype" w:cs="Palatino Linotype"/>
                <w:sz w:val="20"/>
                <w:szCs w:val="20"/>
              </w:rPr>
              <w:pPrChange w:id="128"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COOH</w:t>
            </w:r>
          </w:p>
        </w:tc>
      </w:tr>
      <w:tr w:rsidR="00CE55B9" w:rsidRPr="00DF543A" w14:paraId="1083A372" w14:textId="77777777" w:rsidTr="00DF543A">
        <w:tc>
          <w:tcPr>
            <w:tcW w:w="2263" w:type="dxa"/>
          </w:tcPr>
          <w:p w14:paraId="587A5C38" w14:textId="59081828" w:rsidR="00CE55B9" w:rsidRPr="00DF543A" w:rsidRDefault="00B36DDF">
            <w:pPr>
              <w:spacing w:line="360" w:lineRule="auto"/>
              <w:rPr>
                <w:rFonts w:ascii="Palatino Linotype" w:eastAsia="Palatino Linotype" w:hAnsi="Palatino Linotype" w:cs="Palatino Linotype"/>
                <w:sz w:val="20"/>
                <w:szCs w:val="20"/>
              </w:rPr>
              <w:pPrChange w:id="129"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3RL:44,116,128 G&gt;A</w:t>
            </w:r>
          </w:p>
        </w:tc>
        <w:tc>
          <w:tcPr>
            <w:tcW w:w="1701" w:type="dxa"/>
          </w:tcPr>
          <w:p w14:paraId="6930C647" w14:textId="392FF6EB" w:rsidR="00CE55B9" w:rsidRPr="00DF543A" w:rsidRDefault="002654B9">
            <w:pPr>
              <w:spacing w:line="360" w:lineRule="auto"/>
              <w:rPr>
                <w:rFonts w:ascii="Palatino Linotype" w:eastAsia="Palatino Linotype" w:hAnsi="Palatino Linotype" w:cs="Palatino Linotype"/>
                <w:sz w:val="20"/>
                <w:szCs w:val="20"/>
              </w:rPr>
              <w:pPrChange w:id="130"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P1842S</w:t>
            </w:r>
          </w:p>
        </w:tc>
        <w:tc>
          <w:tcPr>
            <w:tcW w:w="1701" w:type="dxa"/>
          </w:tcPr>
          <w:p w14:paraId="0F338E41" w14:textId="13B97952" w:rsidR="00CE55B9" w:rsidRPr="00DF543A" w:rsidRDefault="002654B9">
            <w:pPr>
              <w:spacing w:line="360" w:lineRule="auto"/>
              <w:rPr>
                <w:rFonts w:ascii="Palatino Linotype" w:eastAsia="Palatino Linotype" w:hAnsi="Palatino Linotype" w:cs="Palatino Linotype"/>
                <w:sz w:val="20"/>
                <w:szCs w:val="20"/>
              </w:rPr>
              <w:pPrChange w:id="131"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P1874S</w:t>
            </w:r>
          </w:p>
        </w:tc>
        <w:tc>
          <w:tcPr>
            <w:tcW w:w="1843" w:type="dxa"/>
          </w:tcPr>
          <w:p w14:paraId="47E4FBC6" w14:textId="3CA22276" w:rsidR="00CE55B9" w:rsidRPr="00DF543A" w:rsidRDefault="002654B9">
            <w:pPr>
              <w:spacing w:line="360" w:lineRule="auto"/>
              <w:rPr>
                <w:rFonts w:ascii="Palatino Linotype" w:eastAsia="Palatino Linotype" w:hAnsi="Palatino Linotype" w:cs="Palatino Linotype"/>
                <w:sz w:val="20"/>
                <w:szCs w:val="20"/>
              </w:rPr>
              <w:pPrChange w:id="132"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P1879</w:t>
            </w:r>
          </w:p>
        </w:tc>
        <w:tc>
          <w:tcPr>
            <w:tcW w:w="1508" w:type="dxa"/>
          </w:tcPr>
          <w:p w14:paraId="369BC28E" w14:textId="59335EBE" w:rsidR="00CE55B9" w:rsidRPr="00DF543A" w:rsidRDefault="002654B9">
            <w:pPr>
              <w:spacing w:line="360" w:lineRule="auto"/>
              <w:rPr>
                <w:rFonts w:ascii="Palatino Linotype" w:eastAsia="Palatino Linotype" w:hAnsi="Palatino Linotype" w:cs="Palatino Linotype"/>
                <w:sz w:val="20"/>
                <w:szCs w:val="20"/>
              </w:rPr>
              <w:pPrChange w:id="133"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COOH</w:t>
            </w:r>
          </w:p>
        </w:tc>
      </w:tr>
      <w:tr w:rsidR="00CE55B9" w:rsidRPr="00DF543A" w14:paraId="4443166B" w14:textId="77777777" w:rsidTr="00DF543A">
        <w:tc>
          <w:tcPr>
            <w:tcW w:w="2263" w:type="dxa"/>
          </w:tcPr>
          <w:p w14:paraId="2522086F" w14:textId="2A36CDAA" w:rsidR="00CE55B9" w:rsidRPr="00DF543A" w:rsidRDefault="00B36DDF">
            <w:pPr>
              <w:spacing w:line="360" w:lineRule="auto"/>
              <w:rPr>
                <w:rFonts w:ascii="Palatino Linotype" w:eastAsia="Palatino Linotype" w:hAnsi="Palatino Linotype" w:cs="Palatino Linotype"/>
                <w:sz w:val="20"/>
                <w:szCs w:val="20"/>
              </w:rPr>
              <w:pPrChange w:id="134"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3RL:44,116,334 T&gt;C</w:t>
            </w:r>
          </w:p>
        </w:tc>
        <w:tc>
          <w:tcPr>
            <w:tcW w:w="1701" w:type="dxa"/>
          </w:tcPr>
          <w:p w14:paraId="25AA50C2" w14:textId="59797809" w:rsidR="00CE55B9" w:rsidRPr="00DF543A" w:rsidRDefault="002654B9">
            <w:pPr>
              <w:spacing w:line="360" w:lineRule="auto"/>
              <w:rPr>
                <w:rFonts w:ascii="Palatino Linotype" w:eastAsia="Palatino Linotype" w:hAnsi="Palatino Linotype" w:cs="Palatino Linotype"/>
                <w:sz w:val="20"/>
                <w:szCs w:val="20"/>
              </w:rPr>
              <w:pPrChange w:id="135"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N1773S</w:t>
            </w:r>
          </w:p>
        </w:tc>
        <w:tc>
          <w:tcPr>
            <w:tcW w:w="1701" w:type="dxa"/>
          </w:tcPr>
          <w:p w14:paraId="11E8F26E" w14:textId="0FB5A5A8" w:rsidR="00CE55B9" w:rsidRPr="00DF543A" w:rsidRDefault="002654B9">
            <w:pPr>
              <w:spacing w:line="360" w:lineRule="auto"/>
              <w:rPr>
                <w:rFonts w:ascii="Palatino Linotype" w:eastAsia="Palatino Linotype" w:hAnsi="Palatino Linotype" w:cs="Palatino Linotype"/>
                <w:sz w:val="20"/>
                <w:szCs w:val="20"/>
              </w:rPr>
              <w:pPrChange w:id="136"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N1805</w:t>
            </w:r>
          </w:p>
        </w:tc>
        <w:tc>
          <w:tcPr>
            <w:tcW w:w="1843" w:type="dxa"/>
          </w:tcPr>
          <w:p w14:paraId="30A9122B" w14:textId="1C248EB3" w:rsidR="00CE55B9" w:rsidRPr="00DF543A" w:rsidRDefault="002654B9">
            <w:pPr>
              <w:spacing w:line="360" w:lineRule="auto"/>
              <w:rPr>
                <w:rFonts w:ascii="Palatino Linotype" w:eastAsia="Palatino Linotype" w:hAnsi="Palatino Linotype" w:cs="Palatino Linotype"/>
                <w:sz w:val="20"/>
                <w:szCs w:val="20"/>
              </w:rPr>
              <w:pPrChange w:id="137"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N1810</w:t>
            </w:r>
          </w:p>
        </w:tc>
        <w:tc>
          <w:tcPr>
            <w:tcW w:w="1508" w:type="dxa"/>
          </w:tcPr>
          <w:p w14:paraId="612ADBE7" w14:textId="77777777" w:rsidR="00CE55B9" w:rsidRPr="00DF543A" w:rsidRDefault="00CE55B9">
            <w:pPr>
              <w:spacing w:line="360" w:lineRule="auto"/>
              <w:rPr>
                <w:rFonts w:ascii="Palatino Linotype" w:eastAsia="Palatino Linotype" w:hAnsi="Palatino Linotype" w:cs="Palatino Linotype"/>
                <w:sz w:val="20"/>
                <w:szCs w:val="20"/>
              </w:rPr>
              <w:pPrChange w:id="138" w:author="Joel Ouma Odero (PGR)" w:date="2024-05-01T12:33:00Z">
                <w:pPr>
                  <w:spacing w:line="360" w:lineRule="auto"/>
                  <w:jc w:val="both"/>
                </w:pPr>
              </w:pPrChange>
            </w:pPr>
          </w:p>
        </w:tc>
      </w:tr>
      <w:tr w:rsidR="00CE55B9" w:rsidRPr="00DF543A" w14:paraId="62973178" w14:textId="77777777" w:rsidTr="00DF543A">
        <w:tc>
          <w:tcPr>
            <w:tcW w:w="2263" w:type="dxa"/>
          </w:tcPr>
          <w:p w14:paraId="5CBFD71E" w14:textId="45C7742E" w:rsidR="00CE55B9" w:rsidRPr="00DF543A" w:rsidRDefault="00B36DDF">
            <w:pPr>
              <w:spacing w:line="360" w:lineRule="auto"/>
              <w:rPr>
                <w:rFonts w:ascii="Palatino Linotype" w:eastAsia="Palatino Linotype" w:hAnsi="Palatino Linotype" w:cs="Palatino Linotype"/>
                <w:sz w:val="20"/>
                <w:szCs w:val="20"/>
              </w:rPr>
              <w:pPrChange w:id="139"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3RL:44,116,923 A&gt;T</w:t>
            </w:r>
          </w:p>
        </w:tc>
        <w:tc>
          <w:tcPr>
            <w:tcW w:w="1701" w:type="dxa"/>
          </w:tcPr>
          <w:p w14:paraId="46AC8858" w14:textId="7725A274" w:rsidR="00CE55B9" w:rsidRPr="00DF543A" w:rsidRDefault="00817F3D">
            <w:pPr>
              <w:spacing w:line="360" w:lineRule="auto"/>
              <w:rPr>
                <w:rFonts w:ascii="Palatino Linotype" w:eastAsia="Palatino Linotype" w:hAnsi="Palatino Linotype" w:cs="Palatino Linotype"/>
                <w:sz w:val="20"/>
                <w:szCs w:val="20"/>
              </w:rPr>
              <w:pPrChange w:id="140"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F1638Y</w:t>
            </w:r>
          </w:p>
        </w:tc>
        <w:tc>
          <w:tcPr>
            <w:tcW w:w="1701" w:type="dxa"/>
          </w:tcPr>
          <w:p w14:paraId="63F767C4" w14:textId="788771A0" w:rsidR="00CE55B9" w:rsidRPr="00DF543A" w:rsidRDefault="002654B9">
            <w:pPr>
              <w:spacing w:line="360" w:lineRule="auto"/>
              <w:rPr>
                <w:rFonts w:ascii="Palatino Linotype" w:eastAsia="Palatino Linotype" w:hAnsi="Palatino Linotype" w:cs="Palatino Linotype"/>
                <w:sz w:val="20"/>
                <w:szCs w:val="20"/>
              </w:rPr>
              <w:pPrChange w:id="141"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F1670</w:t>
            </w:r>
          </w:p>
        </w:tc>
        <w:tc>
          <w:tcPr>
            <w:tcW w:w="1843" w:type="dxa"/>
          </w:tcPr>
          <w:p w14:paraId="2554B534" w14:textId="5BB5D817" w:rsidR="00CE55B9" w:rsidRPr="00DF543A" w:rsidRDefault="002654B9">
            <w:pPr>
              <w:spacing w:line="360" w:lineRule="auto"/>
              <w:rPr>
                <w:rFonts w:ascii="Palatino Linotype" w:eastAsia="Palatino Linotype" w:hAnsi="Palatino Linotype" w:cs="Palatino Linotype"/>
                <w:sz w:val="20"/>
                <w:szCs w:val="20"/>
              </w:rPr>
              <w:pPrChange w:id="142"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V1675</w:t>
            </w:r>
          </w:p>
        </w:tc>
        <w:tc>
          <w:tcPr>
            <w:tcW w:w="1508" w:type="dxa"/>
          </w:tcPr>
          <w:p w14:paraId="3DB84E0E" w14:textId="77777777" w:rsidR="00CE55B9" w:rsidRPr="00DF543A" w:rsidRDefault="00CE55B9">
            <w:pPr>
              <w:spacing w:line="360" w:lineRule="auto"/>
              <w:rPr>
                <w:rFonts w:ascii="Palatino Linotype" w:eastAsia="Palatino Linotype" w:hAnsi="Palatino Linotype" w:cs="Palatino Linotype"/>
                <w:sz w:val="20"/>
                <w:szCs w:val="20"/>
              </w:rPr>
              <w:pPrChange w:id="143" w:author="Joel Ouma Odero (PGR)" w:date="2024-05-01T12:33:00Z">
                <w:pPr>
                  <w:spacing w:line="360" w:lineRule="auto"/>
                  <w:jc w:val="both"/>
                </w:pPr>
              </w:pPrChange>
            </w:pPr>
          </w:p>
        </w:tc>
      </w:tr>
      <w:tr w:rsidR="00CE55B9" w:rsidRPr="00DF543A" w14:paraId="7A9BC70B" w14:textId="77777777" w:rsidTr="00DF543A">
        <w:tc>
          <w:tcPr>
            <w:tcW w:w="2263" w:type="dxa"/>
          </w:tcPr>
          <w:p w14:paraId="5D51C63F" w14:textId="25140406" w:rsidR="00CE55B9" w:rsidRPr="00DF543A" w:rsidRDefault="00CE360C">
            <w:pPr>
              <w:spacing w:line="360" w:lineRule="auto"/>
              <w:rPr>
                <w:rFonts w:ascii="Palatino Linotype" w:eastAsia="Palatino Linotype" w:hAnsi="Palatino Linotype" w:cs="Palatino Linotype"/>
                <w:sz w:val="20"/>
                <w:szCs w:val="20"/>
              </w:rPr>
              <w:pPrChange w:id="144"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3RL:44,117,167 A&gt;T</w:t>
            </w:r>
          </w:p>
        </w:tc>
        <w:tc>
          <w:tcPr>
            <w:tcW w:w="1701" w:type="dxa"/>
          </w:tcPr>
          <w:p w14:paraId="252F502E" w14:textId="0DFDFF2D" w:rsidR="00CE55B9" w:rsidRPr="00DF543A" w:rsidRDefault="00817F3D">
            <w:pPr>
              <w:spacing w:line="360" w:lineRule="auto"/>
              <w:rPr>
                <w:rFonts w:ascii="Palatino Linotype" w:eastAsia="Palatino Linotype" w:hAnsi="Palatino Linotype" w:cs="Palatino Linotype"/>
                <w:sz w:val="20"/>
                <w:szCs w:val="20"/>
              </w:rPr>
              <w:pPrChange w:id="145"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W1557R</w:t>
            </w:r>
          </w:p>
        </w:tc>
        <w:tc>
          <w:tcPr>
            <w:tcW w:w="1701" w:type="dxa"/>
          </w:tcPr>
          <w:p w14:paraId="2323C0C4" w14:textId="5CE35227" w:rsidR="00CE55B9" w:rsidRPr="00DF543A" w:rsidRDefault="00817F3D">
            <w:pPr>
              <w:spacing w:line="360" w:lineRule="auto"/>
              <w:rPr>
                <w:rFonts w:ascii="Palatino Linotype" w:eastAsia="Palatino Linotype" w:hAnsi="Palatino Linotype" w:cs="Palatino Linotype"/>
                <w:sz w:val="20"/>
                <w:szCs w:val="20"/>
              </w:rPr>
              <w:pPrChange w:id="146"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W1589</w:t>
            </w:r>
          </w:p>
        </w:tc>
        <w:tc>
          <w:tcPr>
            <w:tcW w:w="1843" w:type="dxa"/>
          </w:tcPr>
          <w:p w14:paraId="2DA6E0B1" w14:textId="0D050209" w:rsidR="00CE55B9" w:rsidRPr="00DF543A" w:rsidRDefault="00817F3D">
            <w:pPr>
              <w:spacing w:line="360" w:lineRule="auto"/>
              <w:rPr>
                <w:rFonts w:ascii="Palatino Linotype" w:eastAsia="Palatino Linotype" w:hAnsi="Palatino Linotype" w:cs="Palatino Linotype"/>
                <w:sz w:val="20"/>
                <w:szCs w:val="20"/>
              </w:rPr>
              <w:pPrChange w:id="147"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W1594</w:t>
            </w:r>
          </w:p>
        </w:tc>
        <w:tc>
          <w:tcPr>
            <w:tcW w:w="1508" w:type="dxa"/>
          </w:tcPr>
          <w:p w14:paraId="7606B6B2" w14:textId="77777777" w:rsidR="00CE55B9" w:rsidRPr="00DF543A" w:rsidRDefault="00CE55B9">
            <w:pPr>
              <w:spacing w:line="360" w:lineRule="auto"/>
              <w:rPr>
                <w:rFonts w:ascii="Palatino Linotype" w:eastAsia="Palatino Linotype" w:hAnsi="Palatino Linotype" w:cs="Palatino Linotype"/>
                <w:sz w:val="20"/>
                <w:szCs w:val="20"/>
              </w:rPr>
              <w:pPrChange w:id="148" w:author="Joel Ouma Odero (PGR)" w:date="2024-05-01T12:33:00Z">
                <w:pPr>
                  <w:spacing w:line="360" w:lineRule="auto"/>
                  <w:jc w:val="both"/>
                </w:pPr>
              </w:pPrChange>
            </w:pPr>
          </w:p>
        </w:tc>
      </w:tr>
      <w:tr w:rsidR="00CE55B9" w:rsidRPr="00DF543A" w14:paraId="08B2C76C" w14:textId="77777777" w:rsidTr="00DF543A">
        <w:tc>
          <w:tcPr>
            <w:tcW w:w="2263" w:type="dxa"/>
          </w:tcPr>
          <w:p w14:paraId="452FDEEA" w14:textId="17D52532" w:rsidR="00CE55B9" w:rsidRPr="00DF543A" w:rsidRDefault="00CE360C">
            <w:pPr>
              <w:spacing w:line="360" w:lineRule="auto"/>
              <w:rPr>
                <w:rFonts w:ascii="Palatino Linotype" w:eastAsia="Palatino Linotype" w:hAnsi="Palatino Linotype" w:cs="Palatino Linotype"/>
                <w:sz w:val="20"/>
                <w:szCs w:val="20"/>
              </w:rPr>
              <w:pPrChange w:id="149"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3RL:44,122,391 C&gt;A</w:t>
            </w:r>
          </w:p>
        </w:tc>
        <w:tc>
          <w:tcPr>
            <w:tcW w:w="1701" w:type="dxa"/>
          </w:tcPr>
          <w:p w14:paraId="5887A2D4" w14:textId="7A546B3D" w:rsidR="00CE55B9" w:rsidRPr="00DF543A" w:rsidRDefault="00817F3D">
            <w:pPr>
              <w:spacing w:line="360" w:lineRule="auto"/>
              <w:rPr>
                <w:rFonts w:ascii="Palatino Linotype" w:eastAsia="Palatino Linotype" w:hAnsi="Palatino Linotype" w:cs="Palatino Linotype"/>
                <w:sz w:val="20"/>
                <w:szCs w:val="20"/>
              </w:rPr>
              <w:pPrChange w:id="150"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G1144C</w:t>
            </w:r>
          </w:p>
        </w:tc>
        <w:tc>
          <w:tcPr>
            <w:tcW w:w="1701" w:type="dxa"/>
          </w:tcPr>
          <w:p w14:paraId="667E8777" w14:textId="224D678E" w:rsidR="00CE55B9" w:rsidRPr="00DF543A" w:rsidRDefault="00817F3D">
            <w:pPr>
              <w:spacing w:line="360" w:lineRule="auto"/>
              <w:rPr>
                <w:rFonts w:ascii="Palatino Linotype" w:eastAsia="Palatino Linotype" w:hAnsi="Palatino Linotype" w:cs="Palatino Linotype"/>
                <w:sz w:val="20"/>
                <w:szCs w:val="20"/>
              </w:rPr>
              <w:pPrChange w:id="151"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G1173</w:t>
            </w:r>
          </w:p>
        </w:tc>
        <w:tc>
          <w:tcPr>
            <w:tcW w:w="1843" w:type="dxa"/>
          </w:tcPr>
          <w:p w14:paraId="1F1FC204" w14:textId="4571BA4E" w:rsidR="00CE55B9" w:rsidRPr="00DF543A" w:rsidRDefault="00817F3D">
            <w:pPr>
              <w:spacing w:line="360" w:lineRule="auto"/>
              <w:rPr>
                <w:rFonts w:ascii="Palatino Linotype" w:eastAsia="Palatino Linotype" w:hAnsi="Palatino Linotype" w:cs="Palatino Linotype"/>
                <w:sz w:val="20"/>
                <w:szCs w:val="20"/>
              </w:rPr>
              <w:pPrChange w:id="152"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G1180</w:t>
            </w:r>
          </w:p>
        </w:tc>
        <w:tc>
          <w:tcPr>
            <w:tcW w:w="1508" w:type="dxa"/>
          </w:tcPr>
          <w:p w14:paraId="2062C881" w14:textId="77777777" w:rsidR="00CE55B9" w:rsidRPr="00DF543A" w:rsidRDefault="00CE55B9">
            <w:pPr>
              <w:spacing w:line="360" w:lineRule="auto"/>
              <w:rPr>
                <w:rFonts w:ascii="Palatino Linotype" w:eastAsia="Palatino Linotype" w:hAnsi="Palatino Linotype" w:cs="Palatino Linotype"/>
                <w:sz w:val="20"/>
                <w:szCs w:val="20"/>
              </w:rPr>
              <w:pPrChange w:id="153" w:author="Joel Ouma Odero (PGR)" w:date="2024-05-01T12:33:00Z">
                <w:pPr>
                  <w:spacing w:line="360" w:lineRule="auto"/>
                  <w:jc w:val="both"/>
                </w:pPr>
              </w:pPrChange>
            </w:pPr>
          </w:p>
        </w:tc>
      </w:tr>
      <w:tr w:rsidR="00CE360C" w:rsidRPr="00DF543A" w14:paraId="4F82776F" w14:textId="77777777" w:rsidTr="00DF543A">
        <w:tc>
          <w:tcPr>
            <w:tcW w:w="2263" w:type="dxa"/>
          </w:tcPr>
          <w:p w14:paraId="55EDE577" w14:textId="40F1D71B" w:rsidR="00CE360C" w:rsidRPr="00DF543A" w:rsidRDefault="00CE360C">
            <w:pPr>
              <w:spacing w:line="360" w:lineRule="auto"/>
              <w:rPr>
                <w:rFonts w:ascii="Palatino Linotype" w:eastAsia="Palatino Linotype" w:hAnsi="Palatino Linotype" w:cs="Palatino Linotype"/>
                <w:sz w:val="20"/>
                <w:szCs w:val="20"/>
                <w:lang w:val="en-US"/>
              </w:rPr>
              <w:pPrChange w:id="154"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3RL:44,125,475 T&gt;A</w:t>
            </w:r>
          </w:p>
        </w:tc>
        <w:tc>
          <w:tcPr>
            <w:tcW w:w="1701" w:type="dxa"/>
          </w:tcPr>
          <w:p w14:paraId="2288DAD4" w14:textId="6115A9E8" w:rsidR="00CE360C" w:rsidRPr="00DF543A" w:rsidRDefault="00B804CF">
            <w:pPr>
              <w:spacing w:line="360" w:lineRule="auto"/>
              <w:rPr>
                <w:rFonts w:ascii="Palatino Linotype" w:eastAsia="Palatino Linotype" w:hAnsi="Palatino Linotype" w:cs="Palatino Linotype"/>
                <w:sz w:val="20"/>
                <w:szCs w:val="20"/>
              </w:rPr>
              <w:pPrChange w:id="155"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L976F</w:t>
            </w:r>
          </w:p>
        </w:tc>
        <w:tc>
          <w:tcPr>
            <w:tcW w:w="1701" w:type="dxa"/>
          </w:tcPr>
          <w:p w14:paraId="773FAD43" w14:textId="4F3FA170" w:rsidR="00CE360C" w:rsidRPr="00DF543A" w:rsidRDefault="00B804CF">
            <w:pPr>
              <w:spacing w:line="360" w:lineRule="auto"/>
              <w:rPr>
                <w:rFonts w:ascii="Palatino Linotype" w:eastAsia="Palatino Linotype" w:hAnsi="Palatino Linotype" w:cs="Palatino Linotype"/>
                <w:sz w:val="20"/>
                <w:szCs w:val="20"/>
              </w:rPr>
              <w:pPrChange w:id="156"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L995F</w:t>
            </w:r>
          </w:p>
        </w:tc>
        <w:tc>
          <w:tcPr>
            <w:tcW w:w="1843" w:type="dxa"/>
          </w:tcPr>
          <w:p w14:paraId="60E6D0A9" w14:textId="6EDC8C59" w:rsidR="00CE360C" w:rsidRPr="00DF543A" w:rsidRDefault="00B804CF">
            <w:pPr>
              <w:spacing w:line="360" w:lineRule="auto"/>
              <w:rPr>
                <w:rFonts w:ascii="Palatino Linotype" w:eastAsia="Palatino Linotype" w:hAnsi="Palatino Linotype" w:cs="Palatino Linotype"/>
                <w:sz w:val="20"/>
                <w:szCs w:val="20"/>
              </w:rPr>
              <w:pPrChange w:id="157" w:author="Joel Ouma Odero (PGR)" w:date="2024-05-01T12:33:00Z">
                <w:pPr>
                  <w:spacing w:line="360" w:lineRule="auto"/>
                  <w:jc w:val="both"/>
                </w:pPr>
              </w:pPrChange>
            </w:pPr>
            <w:r w:rsidRPr="00DF543A">
              <w:rPr>
                <w:rFonts w:ascii="Palatino Linotype" w:eastAsia="Palatino Linotype" w:hAnsi="Palatino Linotype" w:cs="Palatino Linotype"/>
                <w:sz w:val="20"/>
                <w:szCs w:val="20"/>
                <w:lang w:val="en-US"/>
              </w:rPr>
              <w:t>L1014</w:t>
            </w:r>
          </w:p>
        </w:tc>
        <w:tc>
          <w:tcPr>
            <w:tcW w:w="1508" w:type="dxa"/>
          </w:tcPr>
          <w:p w14:paraId="11DFBDD6" w14:textId="79917E24" w:rsidR="00CE360C" w:rsidRPr="00DF543A" w:rsidRDefault="00B804CF">
            <w:pPr>
              <w:spacing w:line="360" w:lineRule="auto"/>
              <w:rPr>
                <w:rFonts w:ascii="Palatino Linotype" w:eastAsia="Palatino Linotype" w:hAnsi="Palatino Linotype" w:cs="Palatino Linotype"/>
                <w:sz w:val="20"/>
                <w:szCs w:val="20"/>
              </w:rPr>
              <w:pPrChange w:id="158" w:author="Joel Ouma Odero (PGR)" w:date="2024-05-01T12:33:00Z">
                <w:pPr>
                  <w:spacing w:line="360" w:lineRule="auto"/>
                  <w:jc w:val="both"/>
                </w:pPr>
              </w:pPrChange>
            </w:pPr>
            <w:r w:rsidRPr="00DF543A">
              <w:rPr>
                <w:rFonts w:ascii="Palatino Linotype" w:eastAsia="Palatino Linotype" w:hAnsi="Palatino Linotype" w:cs="Palatino Linotype"/>
                <w:sz w:val="20"/>
                <w:szCs w:val="20"/>
              </w:rPr>
              <w:t> </w:t>
            </w:r>
            <w:r w:rsidRPr="00DF543A">
              <w:rPr>
                <w:rFonts w:ascii="Palatino Linotype" w:eastAsia="Palatino Linotype" w:hAnsi="Palatino Linotype" w:cs="Palatino Linotype"/>
                <w:sz w:val="20"/>
                <w:szCs w:val="20"/>
                <w:lang w:val="en-US"/>
              </w:rPr>
              <w:t>IIS6</w:t>
            </w:r>
          </w:p>
        </w:tc>
      </w:tr>
    </w:tbl>
    <w:p w14:paraId="0FD326F5" w14:textId="77777777" w:rsidR="007404B9" w:rsidRDefault="007404B9" w:rsidP="007404B9">
      <w:pPr>
        <w:spacing w:line="360" w:lineRule="auto"/>
        <w:ind w:firstLine="720"/>
        <w:rPr>
          <w:ins w:id="159" w:author="Tristan Dennis [2]" w:date="2024-05-03T14:08:00Z"/>
          <w:rFonts w:ascii="Palatino Linotype" w:eastAsia="Palatino Linotype" w:hAnsi="Palatino Linotype" w:cs="Palatino Linotype"/>
          <w:sz w:val="24"/>
          <w:szCs w:val="24"/>
        </w:rPr>
      </w:pPr>
    </w:p>
    <w:p w14:paraId="0C2954AB" w14:textId="16F8F296" w:rsidR="00A55043" w:rsidRDefault="007404B9" w:rsidP="007404B9">
      <w:pPr>
        <w:spacing w:line="360" w:lineRule="auto"/>
        <w:ind w:firstLine="720"/>
        <w:rPr>
          <w:rFonts w:ascii="Palatino Linotype" w:eastAsia="Palatino Linotype" w:hAnsi="Palatino Linotype" w:cs="Palatino Linotype"/>
          <w:sz w:val="24"/>
          <w:szCs w:val="24"/>
        </w:rPr>
        <w:pPrChange w:id="160" w:author="Tristan Dennis [2]" w:date="2024-05-03T14:08:00Z">
          <w:pPr>
            <w:spacing w:line="360" w:lineRule="auto"/>
            <w:jc w:val="both"/>
          </w:pPr>
        </w:pPrChange>
      </w:pPr>
      <w:moveToRangeStart w:id="161" w:author="Tristan Dennis [2]" w:date="2024-05-03T14:08:00Z" w:name="move165632235"/>
      <w:moveTo w:id="162" w:author="Tristan Dennis [2]" w:date="2024-05-03T14:08:00Z">
        <w:r>
          <w:rPr>
            <w:rFonts w:ascii="Palatino Linotype" w:eastAsia="Palatino Linotype" w:hAnsi="Palatino Linotype" w:cs="Palatino Linotype"/>
            <w:sz w:val="24"/>
            <w:szCs w:val="24"/>
          </w:rPr>
          <w:t xml:space="preserve">To explore the possible association between L976F and P1842S alleles with DDT and deltamethrin resistance, we genotyped surviving (resistant) and dead (susceptible) mosquitoes from IR bioassays for </w:t>
        </w:r>
        <w:r w:rsidRPr="05C20175">
          <w:rPr>
            <w:rFonts w:ascii="Palatino Linotype" w:eastAsia="Palatino Linotype" w:hAnsi="Palatino Linotype" w:cs="Palatino Linotype"/>
            <w:sz w:val="24"/>
            <w:szCs w:val="24"/>
          </w:rPr>
          <w:t>both</w:t>
        </w:r>
        <w:r>
          <w:rPr>
            <w:rFonts w:ascii="Palatino Linotype" w:eastAsia="Palatino Linotype" w:hAnsi="Palatino Linotype" w:cs="Palatino Linotype"/>
            <w:sz w:val="24"/>
            <w:szCs w:val="24"/>
          </w:rPr>
          <w:t xml:space="preserve"> L976Fand P1842S loci). Neither locus was associated with deltamethrin resistance: L976F (</w:t>
        </w:r>
        <w:r w:rsidRPr="004556B2">
          <w:rPr>
            <w:rFonts w:ascii="Palatino Linotype" w:eastAsia="Palatino Linotype" w:hAnsi="Palatino Linotype" w:cs="Palatino Linotype"/>
            <w:color w:val="000000" w:themeColor="text1"/>
            <w:sz w:val="24"/>
            <w:szCs w:val="24"/>
          </w:rPr>
          <w:t>𝜒</w:t>
        </w:r>
        <w:r w:rsidRPr="004556B2">
          <w:rPr>
            <w:rFonts w:ascii="Palatino Linotype" w:eastAsia="Palatino Linotype" w:hAnsi="Palatino Linotype" w:cs="Palatino Linotype"/>
            <w:color w:val="000000" w:themeColor="text1"/>
            <w:sz w:val="24"/>
            <w:szCs w:val="24"/>
            <w:vertAlign w:val="superscript"/>
          </w:rPr>
          <w:t>2</w:t>
        </w:r>
        <w:r>
          <w:rPr>
            <w:rFonts w:ascii="Palatino Linotype" w:eastAsia="Palatino Linotype" w:hAnsi="Palatino Linotype" w:cs="Palatino Linotype"/>
            <w:sz w:val="24"/>
            <w:szCs w:val="24"/>
          </w:rPr>
          <w:t xml:space="preserve"> = 0.04, p = 0.84) and P1842S (</w:t>
        </w:r>
        <w:r w:rsidRPr="004556B2">
          <w:rPr>
            <w:rFonts w:ascii="Palatino Linotype" w:eastAsia="Palatino Linotype" w:hAnsi="Palatino Linotype" w:cs="Palatino Linotype"/>
            <w:color w:val="000000" w:themeColor="text1"/>
            <w:sz w:val="24"/>
            <w:szCs w:val="24"/>
          </w:rPr>
          <w:t>𝜒</w:t>
        </w:r>
        <w:r w:rsidRPr="004556B2">
          <w:rPr>
            <w:rFonts w:ascii="Palatino Linotype" w:eastAsia="Palatino Linotype" w:hAnsi="Palatino Linotype" w:cs="Palatino Linotype"/>
            <w:color w:val="000000" w:themeColor="text1"/>
            <w:sz w:val="24"/>
            <w:szCs w:val="24"/>
            <w:vertAlign w:val="superscript"/>
          </w:rPr>
          <w:t>2</w:t>
        </w:r>
        <w:r>
          <w:rPr>
            <w:rFonts w:ascii="Palatino Linotype" w:eastAsia="Palatino Linotype" w:hAnsi="Palatino Linotype" w:cs="Palatino Linotype"/>
            <w:sz w:val="24"/>
            <w:szCs w:val="24"/>
          </w:rPr>
          <w:t xml:space="preserve"> = 0.59, p = 0.44). (</w:t>
        </w:r>
        <w:commentRangeStart w:id="163"/>
        <w:r w:rsidRPr="137CD513">
          <w:rPr>
            <w:rFonts w:ascii="Palatino Linotype" w:eastAsia="Palatino Linotype" w:hAnsi="Palatino Linotype" w:cs="Palatino Linotype"/>
            <w:b/>
            <w:bCs/>
            <w:sz w:val="24"/>
            <w:szCs w:val="24"/>
          </w:rPr>
          <w:t xml:space="preserve">Figure </w:t>
        </w:r>
      </w:moveTo>
      <w:ins w:id="164" w:author="Tristan Dennis [2]" w:date="2024-05-03T14:09:00Z">
        <w:r>
          <w:rPr>
            <w:rFonts w:ascii="Palatino Linotype" w:eastAsia="Palatino Linotype" w:hAnsi="Palatino Linotype" w:cs="Palatino Linotype"/>
            <w:b/>
            <w:bCs/>
            <w:sz w:val="24"/>
            <w:szCs w:val="24"/>
          </w:rPr>
          <w:t>2</w:t>
        </w:r>
      </w:ins>
      <w:moveTo w:id="165" w:author="Tristan Dennis [2]" w:date="2024-05-03T14:08:00Z">
        <w:del w:id="166" w:author="Tristan Dennis [2]" w:date="2024-05-03T14:09:00Z">
          <w:r w:rsidDel="007404B9">
            <w:rPr>
              <w:rFonts w:ascii="Palatino Linotype" w:eastAsia="Palatino Linotype" w:hAnsi="Palatino Linotype" w:cs="Palatino Linotype"/>
              <w:b/>
              <w:bCs/>
              <w:sz w:val="24"/>
              <w:szCs w:val="24"/>
            </w:rPr>
            <w:delText>1</w:delText>
          </w:r>
        </w:del>
        <w:r>
          <w:rPr>
            <w:rFonts w:ascii="Palatino Linotype" w:eastAsia="Palatino Linotype" w:hAnsi="Palatino Linotype" w:cs="Palatino Linotype"/>
            <w:b/>
            <w:bCs/>
            <w:sz w:val="24"/>
            <w:szCs w:val="24"/>
          </w:rPr>
          <w:t>C</w:t>
        </w:r>
        <w:r>
          <w:rPr>
            <w:rFonts w:ascii="Palatino Linotype" w:eastAsia="Palatino Linotype" w:hAnsi="Palatino Linotype" w:cs="Palatino Linotype"/>
            <w:sz w:val="24"/>
            <w:szCs w:val="24"/>
          </w:rPr>
          <w:t xml:space="preserve">).  </w:t>
        </w:r>
        <w:commentRangeEnd w:id="163"/>
        <w:r>
          <w:rPr>
            <w:rStyle w:val="CommentReference"/>
          </w:rPr>
          <w:commentReference w:id="163"/>
        </w:r>
        <w:r>
          <w:rPr>
            <w:rFonts w:ascii="Palatino Linotype" w:eastAsia="Palatino Linotype" w:hAnsi="Palatino Linotype" w:cs="Palatino Linotype"/>
            <w:sz w:val="24"/>
            <w:szCs w:val="24"/>
          </w:rPr>
          <w:t>We found a strong association with DDT resistance in mosquitoes carrying the mutant allele of L976F (</w:t>
        </w:r>
        <w:r w:rsidRPr="004556B2">
          <w:rPr>
            <w:rFonts w:ascii="Palatino Linotype" w:eastAsia="Palatino Linotype" w:hAnsi="Palatino Linotype" w:cs="Palatino Linotype"/>
            <w:color w:val="000000" w:themeColor="text1"/>
            <w:sz w:val="24"/>
            <w:szCs w:val="24"/>
          </w:rPr>
          <w:t>𝜒</w:t>
        </w:r>
        <w:r w:rsidRPr="004556B2">
          <w:rPr>
            <w:rFonts w:ascii="Palatino Linotype" w:eastAsia="Palatino Linotype" w:hAnsi="Palatino Linotype" w:cs="Palatino Linotype"/>
            <w:color w:val="000000" w:themeColor="text1"/>
            <w:sz w:val="24"/>
            <w:szCs w:val="24"/>
            <w:vertAlign w:val="superscript"/>
          </w:rPr>
          <w:t>2</w:t>
        </w:r>
        <w:r>
          <w:rPr>
            <w:rFonts w:ascii="Palatino Linotype" w:eastAsia="Palatino Linotype" w:hAnsi="Palatino Linotype" w:cs="Palatino Linotype"/>
            <w:sz w:val="24"/>
            <w:szCs w:val="24"/>
          </w:rPr>
          <w:t xml:space="preserve"> = 9.23, odds ratio = 11.0, p = 0.0024) and a marginally </w:t>
        </w:r>
        <w:r w:rsidRPr="77B40369">
          <w:rPr>
            <w:rFonts w:ascii="Palatino Linotype" w:eastAsia="Palatino Linotype" w:hAnsi="Palatino Linotype" w:cs="Palatino Linotype"/>
            <w:sz w:val="24"/>
            <w:szCs w:val="24"/>
          </w:rPr>
          <w:t>non</w:t>
        </w:r>
        <w:r w:rsidRPr="137CD513">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significant positive association for P1842S (</w:t>
        </w:r>
        <w:r w:rsidRPr="004556B2">
          <w:rPr>
            <w:rFonts w:ascii="Palatino Linotype" w:eastAsia="Palatino Linotype" w:hAnsi="Palatino Linotype" w:cs="Palatino Linotype"/>
            <w:color w:val="000000" w:themeColor="text1"/>
            <w:sz w:val="24"/>
            <w:szCs w:val="24"/>
          </w:rPr>
          <w:t>𝜒</w:t>
        </w:r>
        <w:r w:rsidRPr="004556B2">
          <w:rPr>
            <w:rFonts w:ascii="Palatino Linotype" w:eastAsia="Palatino Linotype" w:hAnsi="Palatino Linotype" w:cs="Palatino Linotype"/>
            <w:color w:val="000000" w:themeColor="text1"/>
            <w:sz w:val="24"/>
            <w:szCs w:val="24"/>
            <w:vertAlign w:val="superscript"/>
          </w:rPr>
          <w:t>2</w:t>
        </w:r>
        <w:r>
          <w:rPr>
            <w:rFonts w:ascii="Palatino Linotype" w:eastAsia="Palatino Linotype" w:hAnsi="Palatino Linotype" w:cs="Palatino Linotype"/>
            <w:sz w:val="24"/>
            <w:szCs w:val="24"/>
          </w:rPr>
          <w:t xml:space="preserve"> = 3.75, p = 0.0528) (</w:t>
        </w:r>
        <w:r w:rsidRPr="137CD513">
          <w:rPr>
            <w:rFonts w:ascii="Palatino Linotype" w:eastAsia="Palatino Linotype" w:hAnsi="Palatino Linotype" w:cs="Palatino Linotype"/>
            <w:b/>
            <w:bCs/>
            <w:sz w:val="24"/>
            <w:szCs w:val="24"/>
          </w:rPr>
          <w:t xml:space="preserve">Figure </w:t>
        </w:r>
      </w:moveTo>
      <w:ins w:id="167" w:author="Tristan Dennis [2]" w:date="2024-05-03T14:09:00Z">
        <w:r>
          <w:rPr>
            <w:rFonts w:ascii="Palatino Linotype" w:eastAsia="Palatino Linotype" w:hAnsi="Palatino Linotype" w:cs="Palatino Linotype"/>
            <w:b/>
            <w:bCs/>
            <w:sz w:val="24"/>
            <w:szCs w:val="24"/>
          </w:rPr>
          <w:t>2</w:t>
        </w:r>
      </w:ins>
      <w:moveTo w:id="168" w:author="Tristan Dennis [2]" w:date="2024-05-03T14:08:00Z">
        <w:del w:id="169" w:author="Tristan Dennis [2]" w:date="2024-05-03T14:09:00Z">
          <w:r w:rsidDel="007404B9">
            <w:rPr>
              <w:rFonts w:ascii="Palatino Linotype" w:eastAsia="Palatino Linotype" w:hAnsi="Palatino Linotype" w:cs="Palatino Linotype"/>
              <w:b/>
              <w:bCs/>
              <w:sz w:val="24"/>
              <w:szCs w:val="24"/>
            </w:rPr>
            <w:delText>1</w:delText>
          </w:r>
        </w:del>
        <w:r>
          <w:rPr>
            <w:rFonts w:ascii="Palatino Linotype" w:eastAsia="Palatino Linotype" w:hAnsi="Palatino Linotype" w:cs="Palatino Linotype"/>
            <w:b/>
            <w:bCs/>
            <w:sz w:val="24"/>
            <w:szCs w:val="24"/>
          </w:rPr>
          <w:t>C</w:t>
        </w:r>
        <w:r>
          <w:rPr>
            <w:rFonts w:ascii="Palatino Linotype" w:eastAsia="Palatino Linotype" w:hAnsi="Palatino Linotype" w:cs="Palatino Linotype"/>
            <w:sz w:val="24"/>
            <w:szCs w:val="24"/>
          </w:rPr>
          <w:t>).</w:t>
        </w:r>
      </w:moveTo>
      <w:moveToRangeEnd w:id="161"/>
    </w:p>
    <w:p w14:paraId="7D50A69F" w14:textId="455E2F3D" w:rsidR="003B53A1" w:rsidRDefault="0FF927E4">
      <w:pPr>
        <w:spacing w:line="360" w:lineRule="auto"/>
        <w:ind w:firstLine="720"/>
        <w:rPr>
          <w:rFonts w:ascii="Palatino Linotype" w:eastAsia="Palatino Linotype" w:hAnsi="Palatino Linotype" w:cs="Palatino Linotype"/>
          <w:sz w:val="24"/>
          <w:szCs w:val="24"/>
        </w:rPr>
        <w:pPrChange w:id="170" w:author="Joel Ouma Odero (PGR)" w:date="2024-05-01T12:33:00Z">
          <w:pPr>
            <w:spacing w:line="360" w:lineRule="auto"/>
            <w:ind w:firstLine="720"/>
            <w:jc w:val="both"/>
          </w:pPr>
        </w:pPrChange>
      </w:pPr>
      <w:r>
        <w:rPr>
          <w:rFonts w:ascii="Palatino Linotype" w:eastAsia="Palatino Linotype" w:hAnsi="Palatino Linotype" w:cs="Palatino Linotype"/>
          <w:sz w:val="24"/>
          <w:szCs w:val="24"/>
        </w:rPr>
        <w:t xml:space="preserve">In </w:t>
      </w:r>
      <w:r w:rsidRPr="137CD513">
        <w:rPr>
          <w:rFonts w:ascii="Palatino Linotype" w:eastAsia="Palatino Linotype" w:hAnsi="Palatino Linotype" w:cs="Palatino Linotype"/>
          <w:i/>
          <w:iCs/>
          <w:sz w:val="24"/>
          <w:szCs w:val="24"/>
        </w:rPr>
        <w:t>An. gambiae</w:t>
      </w:r>
      <w:r>
        <w:rPr>
          <w:rFonts w:ascii="Palatino Linotype" w:eastAsia="Palatino Linotype" w:hAnsi="Palatino Linotype" w:cs="Palatino Linotype"/>
          <w:sz w:val="24"/>
          <w:szCs w:val="24"/>
        </w:rPr>
        <w:t xml:space="preserve">, multiple </w:t>
      </w:r>
      <w:proofErr w:type="spellStart"/>
      <w:r w:rsidRPr="137CD513">
        <w:rPr>
          <w:rFonts w:ascii="Palatino Linotype" w:eastAsia="Palatino Linotype" w:hAnsi="Palatino Linotype" w:cs="Palatino Linotype"/>
          <w:i/>
          <w:iCs/>
          <w:sz w:val="24"/>
          <w:szCs w:val="24"/>
        </w:rPr>
        <w:t>kdr</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haplotypes have evolved independently</w:t>
      </w:r>
      <w:r w:rsidR="00F63AD7">
        <w:rPr>
          <w:rFonts w:ascii="Palatino Linotype" w:eastAsia="Palatino Linotype" w:hAnsi="Palatino Linotype" w:cs="Palatino Linotype"/>
          <w:sz w:val="24"/>
          <w:szCs w:val="24"/>
        </w:rPr>
        <w:fldChar w:fldCharType="begin">
          <w:fldData xml:space="preserve">PEVuZE5vdGU+PENpdGU+PEF1dGhvcj5SYW5zb248L0F1dGhvcj48WWVhcj4yMDAwPC9ZZWFyPjxS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</w:fldData>
        </w:fldChar>
      </w:r>
      <w:r w:rsidR="00F70408">
        <w:rPr>
          <w:rFonts w:ascii="Palatino Linotype" w:eastAsia="Palatino Linotype" w:hAnsi="Palatino Linotype" w:cs="Palatino Linotype"/>
          <w:sz w:val="24"/>
          <w:szCs w:val="24"/>
        </w:rPr>
        <w:instrText xml:space="preserve"> ADDIN EN.CITE </w:instrText>
      </w:r>
      <w:r w:rsidR="00F70408">
        <w:rPr>
          <w:rFonts w:ascii="Palatino Linotype" w:eastAsia="Palatino Linotype" w:hAnsi="Palatino Linotype" w:cs="Palatino Linotype"/>
          <w:sz w:val="24"/>
          <w:szCs w:val="24"/>
        </w:rPr>
        <w:fldChar w:fldCharType="begin">
          <w:fldData xml:space="preserve">PEVuZE5vdGU+PENpdGU+PEF1dGhvcj5SYW5zb248L0F1dGhvcj48WWVhcj4yMDAwPC9ZZWFyPjxS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</w:fldData>
        </w:fldChar>
      </w:r>
      <w:r w:rsidR="00F70408">
        <w:rPr>
          <w:rFonts w:ascii="Palatino Linotype" w:eastAsia="Palatino Linotype" w:hAnsi="Palatino Linotype" w:cs="Palatino Linotype"/>
          <w:sz w:val="24"/>
          <w:szCs w:val="24"/>
        </w:rPr>
        <w:instrText xml:space="preserve"> ADDIN EN.CITE.DATA </w:instrText>
      </w:r>
      <w:r w:rsidR="00F70408">
        <w:rPr>
          <w:rFonts w:ascii="Palatino Linotype" w:eastAsia="Palatino Linotype" w:hAnsi="Palatino Linotype" w:cs="Palatino Linotype"/>
          <w:sz w:val="24"/>
          <w:szCs w:val="24"/>
        </w:rPr>
      </w:r>
      <w:r w:rsidR="00F70408">
        <w:rPr>
          <w:rFonts w:ascii="Palatino Linotype" w:eastAsia="Palatino Linotype" w:hAnsi="Palatino Linotype" w:cs="Palatino Linotype"/>
          <w:sz w:val="24"/>
          <w:szCs w:val="24"/>
        </w:rPr>
        <w:fldChar w:fldCharType="end"/>
      </w:r>
      <w:r w:rsidR="00F63AD7">
        <w:rPr>
          <w:rFonts w:ascii="Palatino Linotype" w:eastAsia="Palatino Linotype" w:hAnsi="Palatino Linotype" w:cs="Palatino Linotype"/>
          <w:sz w:val="24"/>
          <w:szCs w:val="24"/>
        </w:rPr>
      </w:r>
      <w:r w:rsidR="00F63AD7">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28,29</w:t>
      </w:r>
      <w:r w:rsidR="00F63AD7">
        <w:rPr>
          <w:rFonts w:ascii="Palatino Linotype" w:eastAsia="Palatino Linotype" w:hAnsi="Palatino Linotype" w:cs="Palatino Linotype"/>
          <w:sz w:val="24"/>
          <w:szCs w:val="24"/>
        </w:rPr>
        <w:fldChar w:fldCharType="end"/>
      </w:r>
      <w:r w:rsidR="07481F2A">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 xml:space="preserve"> To elucidate </w:t>
      </w:r>
      <w:proofErr w:type="spellStart"/>
      <w:r w:rsidRPr="137CD513">
        <w:rPr>
          <w:rFonts w:ascii="Palatino Linotype" w:eastAsia="Palatino Linotype" w:hAnsi="Palatino Linotype" w:cs="Palatino Linotype"/>
          <w:i/>
          <w:iCs/>
          <w:sz w:val="24"/>
          <w:szCs w:val="24"/>
        </w:rPr>
        <w:t>Vgsc</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 xml:space="preserve">haplotype structure in </w:t>
      </w:r>
      <w:r w:rsidRPr="137CD513">
        <w:rPr>
          <w:rFonts w:ascii="Palatino Linotype" w:eastAsia="Palatino Linotype" w:hAnsi="Palatino Linotype" w:cs="Palatino Linotype"/>
          <w:i/>
          <w:iCs/>
          <w:sz w:val="24"/>
          <w:szCs w:val="24"/>
        </w:rPr>
        <w:t xml:space="preserve">An. </w:t>
      </w:r>
      <w:proofErr w:type="spellStart"/>
      <w:r w:rsidRPr="137CD513">
        <w:rPr>
          <w:rFonts w:ascii="Palatino Linotype" w:eastAsia="Palatino Linotype" w:hAnsi="Palatino Linotype" w:cs="Palatino Linotype"/>
          <w:i/>
          <w:iCs/>
          <w:sz w:val="24"/>
          <w:szCs w:val="24"/>
        </w:rPr>
        <w:t>funestus</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 xml:space="preserve">we computed pairwise linkage disequilibrium (LD) using the Rogers and </w:t>
      </w:r>
      <w:r w:rsidR="4D6B2105">
        <w:rPr>
          <w:rFonts w:ascii="Palatino Linotype" w:eastAsia="Palatino Linotype" w:hAnsi="Palatino Linotype" w:cs="Palatino Linotype"/>
          <w:sz w:val="24"/>
          <w:szCs w:val="24"/>
        </w:rPr>
        <w:t xml:space="preserve">Huff </w:t>
      </w:r>
      <w:r>
        <w:rPr>
          <w:rFonts w:ascii="Palatino Linotype" w:eastAsia="Palatino Linotype" w:hAnsi="Palatino Linotype" w:cs="Palatino Linotype"/>
          <w:sz w:val="24"/>
          <w:szCs w:val="24"/>
        </w:rPr>
        <w:t>method</w:t>
      </w:r>
      <w:r w:rsidR="00074645">
        <w:rPr>
          <w:rFonts w:ascii="Palatino Linotype" w:eastAsia="Palatino Linotype" w:hAnsi="Palatino Linotype" w:cs="Palatino Linotype"/>
          <w:sz w:val="24"/>
          <w:szCs w:val="24"/>
        </w:rPr>
        <w:fldChar w:fldCharType="begin"/>
      </w:r>
      <w:r w:rsidR="00F70408">
        <w:rPr>
          <w:rFonts w:ascii="Palatino Linotype" w:eastAsia="Palatino Linotype" w:hAnsi="Palatino Linotype" w:cs="Palatino Linotype"/>
          <w:sz w:val="24"/>
          <w:szCs w:val="24"/>
        </w:rPr>
        <w:instrText xml:space="preserve"> ADDIN EN.CITE &lt;EndNote&gt;&lt;Cite&gt;&lt;Author&gt;Rogers&lt;/Author&gt;&lt;Year&gt;2009&lt;/Year&gt;&lt;RecNum&gt;600&lt;/RecNum&gt;&lt;DisplayText&gt;&lt;style face="superscript"&gt;30&lt;/style&gt;&lt;/DisplayText&gt;&lt;record&gt;&lt;rec-number&gt;600&lt;/rec-number&gt;&lt;foreign-keys&gt;&lt;key app="EN" db-id="0tverst04vdvehe5fax5sp572a0e0ta2wa0s" timestamp="1705478219"&gt;600&lt;/key&gt;&lt;/foreign-keys&gt;&lt;ref-type name="Journal Article"&gt;17&lt;/ref-type&gt;&lt;contributors&gt;&lt;authors&gt;&lt;author&gt;Rogers, A. R.&lt;/author&gt;&lt;author&gt;Huff, C.&lt;/author&gt;&lt;/authors&gt;&lt;/contributors&gt;&lt;auth-address&gt;Department of Anthropology, University of Utah, Salt Lake City, Utah 84112, USA.&lt;/auth-address&gt;&lt;titles&gt;&lt;title&gt;Linkage disequilibrium between loci with unknown phase&lt;/title&gt;&lt;secondary-title&gt;Genetics&lt;/secondary-title&gt;&lt;/titles&gt;&lt;periodical&gt;&lt;full-title&gt;Genetics&lt;/full-title&gt;&lt;/periodical&gt;&lt;pages&gt;839-44&lt;/pages&gt;&lt;volume&gt;182&lt;/volume&gt;&lt;number&gt;3&lt;/number&gt;&lt;edition&gt;2009/05/13&lt;/edition&gt;&lt;keywords&gt;&lt;keyword&gt;*Algorithms&lt;/keyword&gt;&lt;keyword&gt;Animals&lt;/keyword&gt;&lt;keyword&gt;Computer Simulation&lt;/keyword&gt;&lt;keyword&gt;Diploidy&lt;/keyword&gt;&lt;keyword&gt;Female&lt;/keyword&gt;&lt;keyword&gt;Genetics, Population&lt;/keyword&gt;&lt;keyword&gt;Genotype&lt;/keyword&gt;&lt;keyword&gt;Germ Cells/*metabolism&lt;/keyword&gt;&lt;keyword&gt;Humans&lt;/keyword&gt;&lt;keyword&gt;*Linkage Disequilibrium&lt;/keyword&gt;&lt;keyword&gt;Male&lt;/keyword&gt;&lt;keyword&gt;*Models, Genetic&lt;/keyword&gt;&lt;keyword&gt;Recombination, Genetic&lt;/keyword&gt;&lt;/keywords&gt;&lt;dates&gt;&lt;year&gt;2009&lt;/year&gt;&lt;pub-dates&gt;&lt;date&gt;Jul&lt;/date&gt;&lt;/pub-dates&gt;&lt;/dates&gt;&lt;isbn&gt;0016-6731 (Print)&amp;#xD;0016-6731&lt;/isbn&gt;&lt;accession-num&gt;19433632&lt;/accession-num&gt;&lt;urls&gt;&lt;/urls&gt;&lt;custom2&gt;PMC2710162&lt;/custom2&gt;&lt;electronic-resource-num&gt;10.1534/genetics.108.093153&lt;/electronic-resource-num&gt;&lt;remote-database-provider&gt;NLM&lt;/remote-database-provider&gt;&lt;language&gt;eng&lt;/language&gt;&lt;/record&gt;&lt;/Cite&gt;&lt;/EndNote&gt;</w:instrText>
      </w:r>
      <w:r w:rsidR="00074645">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30</w:t>
      </w:r>
      <w:r w:rsidR="00074645">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between nonsynonymous variants occurring at a frequency of &gt; 5% in Tanzanian </w:t>
      </w:r>
      <w:r w:rsidRPr="137CD513">
        <w:rPr>
          <w:rFonts w:ascii="Palatino Linotype" w:eastAsia="Palatino Linotype" w:hAnsi="Palatino Linotype" w:cs="Palatino Linotype"/>
          <w:i/>
          <w:iCs/>
          <w:sz w:val="24"/>
          <w:szCs w:val="24"/>
        </w:rPr>
        <w:t xml:space="preserve">An. </w:t>
      </w:r>
      <w:proofErr w:type="spellStart"/>
      <w:r w:rsidRPr="137CD513">
        <w:rPr>
          <w:rFonts w:ascii="Palatino Linotype" w:eastAsia="Palatino Linotype" w:hAnsi="Palatino Linotype" w:cs="Palatino Linotype"/>
          <w:i/>
          <w:iCs/>
          <w:sz w:val="24"/>
          <w:szCs w:val="24"/>
        </w:rPr>
        <w:t>funestus</w:t>
      </w:r>
      <w:proofErr w:type="spellEnd"/>
      <w:r w:rsidRPr="137CD513">
        <w:rPr>
          <w:rFonts w:ascii="Palatino Linotype" w:eastAsia="Palatino Linotype" w:hAnsi="Palatino Linotype" w:cs="Palatino Linotype"/>
          <w:i/>
          <w:iCs/>
          <w:sz w:val="24"/>
          <w:szCs w:val="24"/>
        </w:rPr>
        <w:t xml:space="preserve"> </w:t>
      </w:r>
      <w:r w:rsidRPr="137CD513">
        <w:rPr>
          <w:rFonts w:ascii="Palatino Linotype" w:eastAsia="Palatino Linotype" w:hAnsi="Palatino Linotype" w:cs="Palatino Linotype"/>
          <w:b/>
          <w:bCs/>
          <w:sz w:val="24"/>
          <w:szCs w:val="24"/>
        </w:rPr>
        <w:t>[Figure 2C</w:t>
      </w:r>
      <w:r>
        <w:rPr>
          <w:rFonts w:ascii="Palatino Linotype" w:eastAsia="Palatino Linotype" w:hAnsi="Palatino Linotype" w:cs="Palatino Linotype"/>
          <w:sz w:val="24"/>
          <w:szCs w:val="24"/>
        </w:rPr>
        <w:t xml:space="preserve">]. </w:t>
      </w:r>
      <w:r w:rsidRPr="137CD513">
        <w:rPr>
          <w:rFonts w:ascii="Palatino Linotype" w:eastAsia="Palatino Linotype" w:hAnsi="Palatino Linotype" w:cs="Palatino Linotype"/>
          <w:b/>
          <w:bCs/>
          <w:i/>
          <w:iCs/>
          <w:sz w:val="24"/>
          <w:szCs w:val="24"/>
        </w:rPr>
        <w:t xml:space="preserve"> </w:t>
      </w:r>
      <w:r>
        <w:rPr>
          <w:rFonts w:ascii="Palatino Linotype" w:eastAsia="Palatino Linotype" w:hAnsi="Palatino Linotype" w:cs="Palatino Linotype"/>
          <w:sz w:val="24"/>
          <w:szCs w:val="24"/>
        </w:rPr>
        <w:t>We found that P1824S occurred in tight LD with L976F (</w:t>
      </w:r>
      <w:r w:rsidRPr="137CD513">
        <w:rPr>
          <w:rFonts w:ascii="Palatino Linotype" w:eastAsia="Palatino Linotype" w:hAnsi="Palatino Linotype" w:cs="Palatino Linotype"/>
          <w:i/>
          <w:iCs/>
          <w:sz w:val="24"/>
          <w:szCs w:val="24"/>
        </w:rPr>
        <w:t>D’</w:t>
      </w:r>
      <w:r>
        <w:rPr>
          <w:rFonts w:ascii="Palatino Linotype" w:eastAsia="Palatino Linotype" w:hAnsi="Palatino Linotype" w:cs="Palatino Linotype"/>
          <w:sz w:val="24"/>
          <w:szCs w:val="24"/>
        </w:rPr>
        <w:t xml:space="preserve">=0.95) </w:t>
      </w:r>
      <w:r w:rsidRPr="137CD513">
        <w:rPr>
          <w:rFonts w:ascii="Palatino Linotype" w:eastAsia="Palatino Linotype" w:hAnsi="Palatino Linotype" w:cs="Palatino Linotype"/>
          <w:b/>
          <w:bCs/>
          <w:sz w:val="24"/>
          <w:szCs w:val="24"/>
        </w:rPr>
        <w:t>[Figure 2</w:t>
      </w:r>
      <w:ins w:id="171" w:author="Tristan Dennis [2]" w:date="2024-05-03T14:07:00Z">
        <w:r w:rsidR="007404B9">
          <w:rPr>
            <w:rFonts w:ascii="Palatino Linotype" w:eastAsia="Palatino Linotype" w:hAnsi="Palatino Linotype" w:cs="Palatino Linotype"/>
            <w:b/>
            <w:bCs/>
            <w:sz w:val="24"/>
            <w:szCs w:val="24"/>
          </w:rPr>
          <w:t>D</w:t>
        </w:r>
      </w:ins>
      <w:del w:id="172" w:author="Tristan Dennis [2]" w:date="2024-05-03T14:07:00Z">
        <w:r w:rsidRPr="137CD513" w:rsidDel="007404B9">
          <w:rPr>
            <w:rFonts w:ascii="Palatino Linotype" w:eastAsia="Palatino Linotype" w:hAnsi="Palatino Linotype" w:cs="Palatino Linotype"/>
            <w:b/>
            <w:bCs/>
            <w:sz w:val="24"/>
            <w:szCs w:val="24"/>
          </w:rPr>
          <w:delText>C</w:delText>
        </w:r>
      </w:del>
      <w:r w:rsidRPr="137CD513">
        <w:rPr>
          <w:rFonts w:ascii="Palatino Linotype" w:eastAsia="Palatino Linotype" w:hAnsi="Palatino Linotype" w:cs="Palatino Linotype"/>
          <w:b/>
          <w:bCs/>
          <w:sz w:val="24"/>
          <w:szCs w:val="24"/>
        </w:rPr>
        <w:t xml:space="preserve">]. </w:t>
      </w:r>
      <w:r>
        <w:rPr>
          <w:rFonts w:ascii="Palatino Linotype" w:eastAsia="Palatino Linotype" w:hAnsi="Palatino Linotype" w:cs="Palatino Linotype"/>
          <w:sz w:val="24"/>
          <w:szCs w:val="24"/>
        </w:rPr>
        <w:t xml:space="preserve">Of other </w:t>
      </w:r>
      <w:r>
        <w:rPr>
          <w:rFonts w:ascii="Palatino Linotype" w:eastAsia="Palatino Linotype" w:hAnsi="Palatino Linotype" w:cs="Palatino Linotype"/>
          <w:sz w:val="24"/>
          <w:szCs w:val="24"/>
        </w:rPr>
        <w:lastRenderedPageBreak/>
        <w:t>non-synonymous polymorphisms, F1638Y and W1557R exhibited only weak LD with L976F [</w:t>
      </w:r>
      <w:r w:rsidRPr="137CD513">
        <w:rPr>
          <w:rFonts w:ascii="Palatino Linotype" w:eastAsia="Palatino Linotype" w:hAnsi="Palatino Linotype" w:cs="Palatino Linotype"/>
          <w:b/>
          <w:bCs/>
          <w:sz w:val="24"/>
          <w:szCs w:val="24"/>
        </w:rPr>
        <w:t>Figure 2</w:t>
      </w:r>
      <w:ins w:id="173" w:author="Tristan Dennis [2]" w:date="2024-05-03T14:07:00Z">
        <w:r w:rsidR="007404B9">
          <w:rPr>
            <w:rFonts w:ascii="Palatino Linotype" w:eastAsia="Palatino Linotype" w:hAnsi="Palatino Linotype" w:cs="Palatino Linotype"/>
            <w:b/>
            <w:bCs/>
            <w:sz w:val="24"/>
            <w:szCs w:val="24"/>
          </w:rPr>
          <w:t>D</w:t>
        </w:r>
      </w:ins>
      <w:del w:id="174" w:author="Tristan Dennis [2]" w:date="2024-05-03T14:01:00Z">
        <w:r w:rsidRPr="137CD513" w:rsidDel="0018444F">
          <w:rPr>
            <w:rFonts w:ascii="Palatino Linotype" w:eastAsia="Palatino Linotype" w:hAnsi="Palatino Linotype" w:cs="Palatino Linotype"/>
            <w:b/>
            <w:bCs/>
            <w:sz w:val="24"/>
            <w:szCs w:val="24"/>
          </w:rPr>
          <w:delText>C</w:delText>
        </w:r>
      </w:del>
      <w:r w:rsidRPr="137CD513">
        <w:rPr>
          <w:rFonts w:ascii="Palatino Linotype" w:eastAsia="Palatino Linotype" w:hAnsi="Palatino Linotype" w:cs="Palatino Linotype"/>
          <w:b/>
          <w:bCs/>
          <w:sz w:val="24"/>
          <w:szCs w:val="24"/>
        </w:rPr>
        <w:t>]</w:t>
      </w:r>
      <w:r>
        <w:rPr>
          <w:rFonts w:ascii="Palatino Linotype" w:eastAsia="Palatino Linotype" w:hAnsi="Palatino Linotype" w:cs="Palatino Linotype"/>
          <w:sz w:val="24"/>
          <w:szCs w:val="24"/>
        </w:rPr>
        <w:t xml:space="preserve">. We constructed a haplotype clustering dendrogram from haplotypes in all 333 individuals, from the </w:t>
      </w:r>
      <w:proofErr w:type="spellStart"/>
      <w:r w:rsidRPr="137CD513">
        <w:rPr>
          <w:rFonts w:ascii="Palatino Linotype" w:eastAsia="Palatino Linotype" w:hAnsi="Palatino Linotype" w:cs="Palatino Linotype"/>
          <w:i/>
          <w:iCs/>
          <w:sz w:val="24"/>
          <w:szCs w:val="24"/>
        </w:rPr>
        <w:t>Vgsc</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 xml:space="preserve">gene </w:t>
      </w:r>
      <w:r w:rsidRPr="137CD513">
        <w:rPr>
          <w:rFonts w:ascii="Palatino Linotype" w:eastAsia="Palatino Linotype" w:hAnsi="Palatino Linotype" w:cs="Palatino Linotype"/>
          <w:b/>
          <w:bCs/>
          <w:sz w:val="24"/>
          <w:szCs w:val="24"/>
        </w:rPr>
        <w:t xml:space="preserve">[Figure 3]. </w:t>
      </w:r>
      <w:r>
        <w:rPr>
          <w:rFonts w:ascii="Palatino Linotype" w:eastAsia="Palatino Linotype" w:hAnsi="Palatino Linotype" w:cs="Palatino Linotype"/>
          <w:sz w:val="24"/>
          <w:szCs w:val="24"/>
        </w:rPr>
        <w:t>The clustering dendrogram disclosed three major clades</w:t>
      </w:r>
      <w:r w:rsidRPr="137CD513">
        <w:rPr>
          <w:rFonts w:ascii="Palatino Linotype" w:eastAsia="Palatino Linotype" w:hAnsi="Palatino Linotype" w:cs="Palatino Linotype"/>
          <w:b/>
          <w:bCs/>
          <w:sz w:val="24"/>
          <w:szCs w:val="24"/>
        </w:rPr>
        <w:t xml:space="preserve"> </w:t>
      </w:r>
      <w:r>
        <w:rPr>
          <w:rFonts w:ascii="Palatino Linotype" w:eastAsia="Palatino Linotype" w:hAnsi="Palatino Linotype" w:cs="Palatino Linotype"/>
          <w:sz w:val="24"/>
          <w:szCs w:val="24"/>
        </w:rPr>
        <w:t xml:space="preserve">and three main combinations of the four most prevalent </w:t>
      </w:r>
      <w:proofErr w:type="spellStart"/>
      <w:r w:rsidRPr="137CD513">
        <w:rPr>
          <w:rFonts w:ascii="Palatino Linotype" w:eastAsia="Palatino Linotype" w:hAnsi="Palatino Linotype" w:cs="Palatino Linotype"/>
          <w:i/>
          <w:iCs/>
          <w:sz w:val="24"/>
          <w:szCs w:val="24"/>
        </w:rPr>
        <w:t>Vgsc</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 xml:space="preserve">alleles </w:t>
      </w:r>
      <w:r w:rsidRPr="137CD513">
        <w:rPr>
          <w:rFonts w:ascii="Palatino Linotype" w:eastAsia="Palatino Linotype" w:hAnsi="Palatino Linotype" w:cs="Palatino Linotype"/>
          <w:b/>
          <w:bCs/>
          <w:sz w:val="24"/>
          <w:szCs w:val="24"/>
        </w:rPr>
        <w:t xml:space="preserve">[Figure 3]. </w:t>
      </w:r>
      <w:r>
        <w:rPr>
          <w:rFonts w:ascii="Palatino Linotype" w:eastAsia="Palatino Linotype" w:hAnsi="Palatino Linotype" w:cs="Palatino Linotype"/>
          <w:sz w:val="24"/>
          <w:szCs w:val="24"/>
        </w:rPr>
        <w:t>The most striking signal was a subclade of identical, or near-identical haplotypes containing both L976F and P1842S [</w:t>
      </w:r>
      <w:r w:rsidRPr="137CD513">
        <w:rPr>
          <w:rFonts w:ascii="Palatino Linotype" w:eastAsia="Palatino Linotype" w:hAnsi="Palatino Linotype" w:cs="Palatino Linotype"/>
          <w:b/>
          <w:bCs/>
          <w:sz w:val="24"/>
          <w:szCs w:val="24"/>
        </w:rPr>
        <w:t xml:space="preserve">Figure 3], </w:t>
      </w:r>
      <w:r>
        <w:rPr>
          <w:rFonts w:ascii="Palatino Linotype" w:eastAsia="Palatino Linotype" w:hAnsi="Palatino Linotype" w:cs="Palatino Linotype"/>
          <w:sz w:val="24"/>
          <w:szCs w:val="24"/>
        </w:rPr>
        <w:t>indicating a selective sweep on a combined L976F/P1842S haplotype. This combined haplotype was present at higher frequencies in</w:t>
      </w:r>
      <w:r w:rsidR="3A1AD7DD">
        <w:rPr>
          <w:rFonts w:ascii="Palatino Linotype" w:eastAsia="Palatino Linotype" w:hAnsi="Palatino Linotype" w:cs="Palatino Linotype"/>
          <w:sz w:val="24"/>
          <w:szCs w:val="24"/>
        </w:rPr>
        <w:t xml:space="preserve"> the</w:t>
      </w:r>
      <w:r>
        <w:rPr>
          <w:rFonts w:ascii="Palatino Linotype" w:eastAsia="Palatino Linotype" w:hAnsi="Palatino Linotype" w:cs="Palatino Linotype"/>
          <w:sz w:val="24"/>
          <w:szCs w:val="24"/>
        </w:rPr>
        <w:t xml:space="preserve"> Morogoro region relative to the neighbouring regions of </w:t>
      </w:r>
      <w:proofErr w:type="spellStart"/>
      <w:r>
        <w:rPr>
          <w:rFonts w:ascii="Palatino Linotype" w:eastAsia="Palatino Linotype" w:hAnsi="Palatino Linotype" w:cs="Palatino Linotype"/>
          <w:sz w:val="24"/>
          <w:szCs w:val="24"/>
        </w:rPr>
        <w:t>Pwani</w:t>
      </w:r>
      <w:proofErr w:type="spellEnd"/>
      <w:r>
        <w:rPr>
          <w:rFonts w:ascii="Palatino Linotype" w:eastAsia="Palatino Linotype" w:hAnsi="Palatino Linotype" w:cs="Palatino Linotype"/>
          <w:sz w:val="24"/>
          <w:szCs w:val="24"/>
        </w:rPr>
        <w:t>, Ruvuma</w:t>
      </w:r>
      <w:r w:rsidR="2AF69B6E">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 xml:space="preserve"> and Dodoma [</w:t>
      </w:r>
      <w:r w:rsidRPr="137CD513">
        <w:rPr>
          <w:rFonts w:ascii="Palatino Linotype" w:eastAsia="Palatino Linotype" w:hAnsi="Palatino Linotype" w:cs="Palatino Linotype"/>
          <w:b/>
          <w:bCs/>
          <w:sz w:val="24"/>
          <w:szCs w:val="24"/>
        </w:rPr>
        <w:t>Figure 3</w:t>
      </w:r>
      <w:r>
        <w:rPr>
          <w:rFonts w:ascii="Palatino Linotype" w:eastAsia="Palatino Linotype" w:hAnsi="Palatino Linotype" w:cs="Palatino Linotype"/>
          <w:sz w:val="24"/>
          <w:szCs w:val="24"/>
        </w:rPr>
        <w:t>].</w:t>
      </w:r>
      <w:r w:rsidRPr="137CD513">
        <w:rPr>
          <w:rFonts w:ascii="Palatino Linotype" w:eastAsia="Palatino Linotype" w:hAnsi="Palatino Linotype" w:cs="Palatino Linotype"/>
          <w:b/>
          <w:bCs/>
          <w:sz w:val="24"/>
          <w:szCs w:val="24"/>
        </w:rPr>
        <w:t xml:space="preserve"> </w:t>
      </w:r>
      <w:r>
        <w:rPr>
          <w:rFonts w:ascii="Palatino Linotype" w:eastAsia="Palatino Linotype" w:hAnsi="Palatino Linotype" w:cs="Palatino Linotype"/>
          <w:sz w:val="24"/>
          <w:szCs w:val="24"/>
        </w:rPr>
        <w:t xml:space="preserve">Most amino acid substitutions were present in a single clade in samples from </w:t>
      </w:r>
      <w:proofErr w:type="spellStart"/>
      <w:r>
        <w:rPr>
          <w:rFonts w:ascii="Palatino Linotype" w:eastAsia="Palatino Linotype" w:hAnsi="Palatino Linotype" w:cs="Palatino Linotype"/>
          <w:sz w:val="24"/>
          <w:szCs w:val="24"/>
        </w:rPr>
        <w:t>Pwani</w:t>
      </w:r>
      <w:proofErr w:type="spellEnd"/>
      <w:r>
        <w:rPr>
          <w:rFonts w:ascii="Palatino Linotype" w:eastAsia="Palatino Linotype" w:hAnsi="Palatino Linotype" w:cs="Palatino Linotype"/>
          <w:sz w:val="24"/>
          <w:szCs w:val="24"/>
        </w:rPr>
        <w:t>, Dodoma, Ruvuma, and especially Morogoro [</w:t>
      </w:r>
      <w:r w:rsidRPr="137CD513">
        <w:rPr>
          <w:rFonts w:ascii="Palatino Linotype" w:eastAsia="Palatino Linotype" w:hAnsi="Palatino Linotype" w:cs="Palatino Linotype"/>
          <w:b/>
          <w:bCs/>
          <w:sz w:val="24"/>
          <w:szCs w:val="24"/>
        </w:rPr>
        <w:t>Figure 3</w:t>
      </w:r>
      <w:r>
        <w:rPr>
          <w:rFonts w:ascii="Palatino Linotype" w:eastAsia="Palatino Linotype" w:hAnsi="Palatino Linotype" w:cs="Palatino Linotype"/>
          <w:sz w:val="24"/>
          <w:szCs w:val="24"/>
        </w:rPr>
        <w:t xml:space="preserve">].  This extremely restricted geographic hotspot of </w:t>
      </w:r>
      <w:proofErr w:type="spellStart"/>
      <w:r w:rsidRPr="137CD513">
        <w:rPr>
          <w:rFonts w:ascii="Palatino Linotype" w:eastAsia="Palatino Linotype" w:hAnsi="Palatino Linotype" w:cs="Palatino Linotype"/>
          <w:i/>
          <w:iCs/>
          <w:sz w:val="24"/>
          <w:szCs w:val="24"/>
        </w:rPr>
        <w:t>kdr</w:t>
      </w:r>
      <w:proofErr w:type="spellEnd"/>
      <w:r>
        <w:rPr>
          <w:rFonts w:ascii="Palatino Linotype" w:eastAsia="Palatino Linotype" w:hAnsi="Palatino Linotype" w:cs="Palatino Linotype"/>
          <w:sz w:val="24"/>
          <w:szCs w:val="24"/>
        </w:rPr>
        <w:t xml:space="preserve"> is in stark contrast to its distribution in </w:t>
      </w:r>
      <w:r w:rsidRPr="137CD513">
        <w:rPr>
          <w:rFonts w:ascii="Palatino Linotype" w:eastAsia="Palatino Linotype" w:hAnsi="Palatino Linotype" w:cs="Palatino Linotype"/>
          <w:i/>
          <w:iCs/>
          <w:sz w:val="24"/>
          <w:szCs w:val="24"/>
        </w:rPr>
        <w:t>An. gambiae</w:t>
      </w:r>
      <w:r>
        <w:rPr>
          <w:rFonts w:ascii="Palatino Linotype" w:eastAsia="Palatino Linotype" w:hAnsi="Palatino Linotype" w:cs="Palatino Linotype"/>
          <w:sz w:val="24"/>
          <w:szCs w:val="24"/>
        </w:rPr>
        <w:t xml:space="preserve"> where </w:t>
      </w:r>
      <w:proofErr w:type="spellStart"/>
      <w:r w:rsidRPr="137CD513">
        <w:rPr>
          <w:rFonts w:ascii="Palatino Linotype" w:eastAsia="Palatino Linotype" w:hAnsi="Palatino Linotype" w:cs="Palatino Linotype"/>
          <w:i/>
          <w:iCs/>
          <w:sz w:val="24"/>
          <w:szCs w:val="24"/>
        </w:rPr>
        <w:t>kdr</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mutations</w:t>
      </w:r>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spread rapidly across vast spatial scales in response to strong selection pressure</w:t>
      </w:r>
      <w:r w:rsidR="006C7FC7">
        <w:rPr>
          <w:rFonts w:ascii="Palatino Linotype" w:eastAsia="Palatino Linotype" w:hAnsi="Palatino Linotype" w:cs="Palatino Linotype"/>
          <w:sz w:val="24"/>
          <w:szCs w:val="24"/>
        </w:rPr>
        <w:fldChar w:fldCharType="begin">
          <w:fldData xml:space="preserve">PEVuZE5vdGU+PENpdGU+PEF1dGhvcj5MeW5kPC9BdXRob3I+PFllYXI+MjAyMzwvWWVhcj48UmVj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</w:fldData>
        </w:fldChar>
      </w:r>
      <w:r w:rsidR="00F70408">
        <w:rPr>
          <w:rFonts w:ascii="Palatino Linotype" w:eastAsia="Palatino Linotype" w:hAnsi="Palatino Linotype" w:cs="Palatino Linotype"/>
          <w:sz w:val="24"/>
          <w:szCs w:val="24"/>
        </w:rPr>
        <w:instrText xml:space="preserve"> ADDIN EN.CITE </w:instrText>
      </w:r>
      <w:r w:rsidR="00F70408">
        <w:rPr>
          <w:rFonts w:ascii="Palatino Linotype" w:eastAsia="Palatino Linotype" w:hAnsi="Palatino Linotype" w:cs="Palatino Linotype"/>
          <w:sz w:val="24"/>
          <w:szCs w:val="24"/>
        </w:rPr>
        <w:fldChar w:fldCharType="begin">
          <w:fldData xml:space="preserve">PEVuZE5vdGU+PENpdGU+PEF1dGhvcj5MeW5kPC9BdXRob3I+PFllYXI+MjAyMzwvWWVhcj48UmVj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</w:fldData>
        </w:fldChar>
      </w:r>
      <w:r w:rsidR="00F70408">
        <w:rPr>
          <w:rFonts w:ascii="Palatino Linotype" w:eastAsia="Palatino Linotype" w:hAnsi="Palatino Linotype" w:cs="Palatino Linotype"/>
          <w:sz w:val="24"/>
          <w:szCs w:val="24"/>
        </w:rPr>
        <w:instrText xml:space="preserve"> ADDIN EN.CITE.DATA </w:instrText>
      </w:r>
      <w:r w:rsidR="00F70408">
        <w:rPr>
          <w:rFonts w:ascii="Palatino Linotype" w:eastAsia="Palatino Linotype" w:hAnsi="Palatino Linotype" w:cs="Palatino Linotype"/>
          <w:sz w:val="24"/>
          <w:szCs w:val="24"/>
        </w:rPr>
      </w:r>
      <w:r w:rsidR="00F70408">
        <w:rPr>
          <w:rFonts w:ascii="Palatino Linotype" w:eastAsia="Palatino Linotype" w:hAnsi="Palatino Linotype" w:cs="Palatino Linotype"/>
          <w:sz w:val="24"/>
          <w:szCs w:val="24"/>
        </w:rPr>
        <w:fldChar w:fldCharType="end"/>
      </w:r>
      <w:r w:rsidR="006C7FC7">
        <w:rPr>
          <w:rFonts w:ascii="Palatino Linotype" w:eastAsia="Palatino Linotype" w:hAnsi="Palatino Linotype" w:cs="Palatino Linotype"/>
          <w:sz w:val="24"/>
          <w:szCs w:val="24"/>
        </w:rPr>
      </w:r>
      <w:r w:rsidR="006C7FC7">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24,31</w:t>
      </w:r>
      <w:r w:rsidR="006C7FC7">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w:t>
      </w:r>
    </w:p>
    <w:p w14:paraId="08B7653C" w14:textId="71D39D90" w:rsidR="001E7AA8" w:rsidRDefault="00F96E52">
      <w:pPr>
        <w:spacing w:line="360" w:lineRule="auto"/>
        <w:rPr>
          <w:rFonts w:ascii="Palatino Linotype" w:eastAsia="Palatino Linotype" w:hAnsi="Palatino Linotype" w:cs="Palatino Linotype"/>
          <w:sz w:val="24"/>
          <w:szCs w:val="24"/>
        </w:rPr>
        <w:pPrChange w:id="175" w:author="Joel Ouma Odero (PGR)" w:date="2024-05-01T12:33:00Z">
          <w:pPr>
            <w:spacing w:line="360" w:lineRule="auto"/>
            <w:jc w:val="both"/>
          </w:pPr>
        </w:pPrChange>
      </w:pPr>
      <w:del w:id="176" w:author="Tristan Dennis [2]" w:date="2024-05-03T14:00:00Z">
        <w:r w:rsidDel="0018444F">
          <w:rPr>
            <w:rFonts w:ascii="Palatino Linotype" w:eastAsia="Palatino Linotype" w:hAnsi="Palatino Linotype" w:cs="Palatino Linotype"/>
            <w:noProof/>
            <w:sz w:val="24"/>
            <w:szCs w:val="24"/>
          </w:rPr>
          <w:lastRenderedPageBreak/>
          <w:drawing>
            <wp:inline distT="0" distB="0" distL="0" distR="0" wp14:anchorId="60891353" wp14:editId="7EF84D8C">
              <wp:extent cx="5731510" cy="6013450"/>
              <wp:effectExtent l="0" t="0" r="0" b="6350"/>
              <wp:docPr id="35004568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45689" name="Picture 2" descr="A screenshot of a graph&#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6013450"/>
                      </a:xfrm>
                      <a:prstGeom prst="rect">
                        <a:avLst/>
                      </a:prstGeom>
                    </pic:spPr>
                  </pic:pic>
                </a:graphicData>
              </a:graphic>
            </wp:inline>
          </w:drawing>
        </w:r>
      </w:del>
      <w:ins w:id="177" w:author="Tristan Dennis [2]" w:date="2024-05-03T14:23:00Z">
        <w:r w:rsidR="007B3B44" w:rsidRPr="007B3B44">
          <w:rPr>
            <w:noProof/>
          </w:rPr>
          <w:t xml:space="preserve"> </w:t>
        </w:r>
        <w:r w:rsidR="007B3B44" w:rsidRPr="007B3B44">
          <w:rPr>
            <w:rFonts w:ascii="Palatino Linotype" w:eastAsia="Palatino Linotype" w:hAnsi="Palatino Linotype" w:cs="Palatino Linotype"/>
            <w:sz w:val="24"/>
            <w:szCs w:val="24"/>
          </w:rPr>
          <w:drawing>
            <wp:inline distT="0" distB="0" distL="0" distR="0" wp14:anchorId="4CC14BE6" wp14:editId="5DFE9737">
              <wp:extent cx="5731510" cy="6013450"/>
              <wp:effectExtent l="0" t="0" r="0" b="6350"/>
              <wp:docPr id="15288362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36239" name="Picture 1" descr="A screenshot of a graph&#10;&#10;Description automatically generated"/>
                      <pic:cNvPicPr/>
                    </pic:nvPicPr>
                    <pic:blipFill>
                      <a:blip r:embed="rId15"/>
                      <a:stretch>
                        <a:fillRect/>
                      </a:stretch>
                    </pic:blipFill>
                    <pic:spPr>
                      <a:xfrm>
                        <a:off x="0" y="0"/>
                        <a:ext cx="5731510" cy="6013450"/>
                      </a:xfrm>
                      <a:prstGeom prst="rect">
                        <a:avLst/>
                      </a:prstGeom>
                    </pic:spPr>
                  </pic:pic>
                </a:graphicData>
              </a:graphic>
            </wp:inline>
          </w:drawing>
        </w:r>
      </w:ins>
    </w:p>
    <w:p w14:paraId="1B56B122" w14:textId="4A7C18D0" w:rsidR="00441AB1" w:rsidRPr="008363C3" w:rsidRDefault="00441AB1" w:rsidP="00E048BB">
      <w:pPr>
        <w:spacing w:line="360" w:lineRule="auto"/>
        <w:rPr>
          <w:rFonts w:ascii="Palatino Linotype" w:eastAsia="Palatino Linotype" w:hAnsi="Palatino Linotype" w:cs="Palatino Linotype"/>
          <w:sz w:val="20"/>
          <w:szCs w:val="20"/>
        </w:rPr>
      </w:pPr>
      <w:r w:rsidRPr="008363C3">
        <w:rPr>
          <w:rFonts w:ascii="Palatino Linotype" w:eastAsia="Palatino Linotype" w:hAnsi="Palatino Linotype" w:cs="Palatino Linotype"/>
          <w:b/>
          <w:bCs/>
        </w:rPr>
        <w:t>Figure 2: (A)</w:t>
      </w:r>
      <w:r w:rsidRPr="008363C3">
        <w:rPr>
          <w:rFonts w:ascii="Palatino Linotype" w:eastAsia="Palatino Linotype" w:hAnsi="Palatino Linotype" w:cs="Palatino Linotype"/>
        </w:rPr>
        <w:t xml:space="preserve"> Heatmap of </w:t>
      </w:r>
      <w:proofErr w:type="spellStart"/>
      <w:r w:rsidRPr="008363C3">
        <w:rPr>
          <w:rFonts w:ascii="Palatino Linotype" w:eastAsia="Palatino Linotype" w:hAnsi="Palatino Linotype" w:cs="Palatino Linotype"/>
          <w:i/>
          <w:iCs/>
        </w:rPr>
        <w:t>Vgsc</w:t>
      </w:r>
      <w:proofErr w:type="spellEnd"/>
      <w:r w:rsidRPr="008363C3">
        <w:rPr>
          <w:rFonts w:ascii="Palatino Linotype" w:eastAsia="Palatino Linotype" w:hAnsi="Palatino Linotype" w:cs="Palatino Linotype"/>
          <w:i/>
          <w:iCs/>
        </w:rPr>
        <w:t xml:space="preserve"> </w:t>
      </w:r>
      <w:r w:rsidRPr="008363C3">
        <w:rPr>
          <w:rFonts w:ascii="Palatino Linotype" w:eastAsia="Palatino Linotype" w:hAnsi="Palatino Linotype" w:cs="Palatino Linotype"/>
        </w:rPr>
        <w:t xml:space="preserve">allele frequencies. Y axis labels indicate mutation effect, chromosome position, and nucleotide change. X axis labels indicate collection date, heatmap intensity indicates frequency where darker = higher, with frequency labelled in each heatmap facet. Heatmap is panelled by sample collection region. </w:t>
      </w:r>
      <w:moveToRangeStart w:id="178" w:author="Tristan Dennis [2]" w:date="2024-05-03T14:01:00Z" w:name="move165637303"/>
      <w:moveTo w:id="179" w:author="Tristan Dennis [2]" w:date="2024-05-03T14:01:00Z">
        <w:r w:rsidR="0018444F" w:rsidRPr="008363C3">
          <w:rPr>
            <w:rFonts w:ascii="Palatino Linotype" w:eastAsia="Palatino Linotype" w:hAnsi="Palatino Linotype" w:cs="Palatino Linotype"/>
          </w:rPr>
          <w:t>(</w:t>
        </w:r>
        <w:del w:id="180" w:author="Tristan Dennis [2]" w:date="2024-05-03T14:01:00Z">
          <w:r w:rsidR="0018444F" w:rsidRPr="008363C3" w:rsidDel="0018444F">
            <w:rPr>
              <w:rFonts w:ascii="Palatino Linotype" w:eastAsia="Palatino Linotype" w:hAnsi="Palatino Linotype" w:cs="Palatino Linotype"/>
              <w:b/>
              <w:bCs/>
            </w:rPr>
            <w:delText>C</w:delText>
          </w:r>
        </w:del>
        <w:del w:id="181" w:author="Tristan Dennis [2]" w:date="2024-05-03T14:07:00Z">
          <w:r w:rsidR="0018444F" w:rsidRPr="008363C3" w:rsidDel="0018444F">
            <w:rPr>
              <w:rFonts w:ascii="Palatino Linotype" w:eastAsia="Palatino Linotype" w:hAnsi="Palatino Linotype" w:cs="Palatino Linotype"/>
              <w:b/>
              <w:bCs/>
            </w:rPr>
            <w:delText xml:space="preserve">) </w:delText>
          </w:r>
          <w:r w:rsidR="0018444F" w:rsidRPr="008363C3" w:rsidDel="0018444F">
            <w:rPr>
              <w:rFonts w:ascii="Palatino Linotype" w:eastAsia="Palatino Linotype" w:hAnsi="Palatino Linotype" w:cs="Palatino Linotype"/>
            </w:rPr>
            <w:delText xml:space="preserve">Heatmap of linkage disequilibrium (LD) (Rogers and Huff R) between nonsynonymous variants in the </w:delText>
          </w:r>
          <w:r w:rsidR="0018444F" w:rsidRPr="008363C3" w:rsidDel="0018444F">
            <w:rPr>
              <w:rFonts w:ascii="Palatino Linotype" w:eastAsia="Palatino Linotype" w:hAnsi="Palatino Linotype" w:cs="Palatino Linotype"/>
              <w:i/>
              <w:iCs/>
            </w:rPr>
            <w:delText xml:space="preserve">Vgsc </w:delText>
          </w:r>
          <w:r w:rsidR="0018444F" w:rsidRPr="008363C3" w:rsidDel="0018444F">
            <w:rPr>
              <w:rFonts w:ascii="Palatino Linotype" w:eastAsia="Palatino Linotype" w:hAnsi="Palatino Linotype" w:cs="Palatino Linotype"/>
            </w:rPr>
            <w:delText xml:space="preserve">gene at frequency &gt; 5%.  LD is indicated by fill colour. SNP effects and positions are labelled on X and Y axes. </w:delText>
          </w:r>
        </w:del>
      </w:moveTo>
      <w:moveToRangeEnd w:id="178"/>
      <w:del w:id="182" w:author="Tristan Dennis [2]" w:date="2024-05-03T14:07:00Z">
        <w:r w:rsidRPr="008363C3" w:rsidDel="0018444F">
          <w:rPr>
            <w:rFonts w:ascii="Palatino Linotype" w:eastAsia="Palatino Linotype" w:hAnsi="Palatino Linotype" w:cs="Palatino Linotype"/>
          </w:rPr>
          <w:delText>(</w:delText>
        </w:r>
      </w:del>
      <w:ins w:id="183" w:author="Tristan Dennis [2]" w:date="2024-05-03T14:07:00Z">
        <w:r w:rsidR="0018444F">
          <w:rPr>
            <w:rFonts w:ascii="Palatino Linotype" w:eastAsia="Palatino Linotype" w:hAnsi="Palatino Linotype" w:cs="Palatino Linotype"/>
            <w:b/>
            <w:bCs/>
          </w:rPr>
          <w:t>B</w:t>
        </w:r>
      </w:ins>
      <w:del w:id="184" w:author="Tristan Dennis [2]" w:date="2024-05-03T14:01:00Z">
        <w:r w:rsidRPr="008363C3" w:rsidDel="0018444F">
          <w:rPr>
            <w:rFonts w:ascii="Palatino Linotype" w:eastAsia="Palatino Linotype" w:hAnsi="Palatino Linotype" w:cs="Palatino Linotype"/>
            <w:b/>
            <w:bCs/>
          </w:rPr>
          <w:delText>B</w:delText>
        </w:r>
      </w:del>
      <w:r w:rsidRPr="008363C3">
        <w:rPr>
          <w:rFonts w:ascii="Palatino Linotype" w:eastAsia="Palatino Linotype" w:hAnsi="Palatino Linotype" w:cs="Palatino Linotype"/>
          <w:b/>
          <w:bCs/>
        </w:rPr>
        <w:t xml:space="preserve">) </w:t>
      </w:r>
      <w:r w:rsidRPr="008363C3">
        <w:rPr>
          <w:rFonts w:ascii="Palatino Linotype" w:eastAsia="Palatino Linotype" w:hAnsi="Palatino Linotype" w:cs="Palatino Linotype"/>
        </w:rPr>
        <w:t xml:space="preserve">L976F and 1842S frequencies, in Morogoro region, over time. Y axis indicates allele frequency, X axis indicates date. Line and point colour refer to mutation, specified in the legend. Bars indicate 95% confidence intervals. </w:t>
      </w:r>
      <w:moveFromRangeStart w:id="185" w:author="Tristan Dennis [2]" w:date="2024-05-03T14:01:00Z" w:name="move165637303"/>
      <w:moveFrom w:id="186" w:author="Tristan Dennis [2]" w:date="2024-05-03T14:01:00Z">
        <w:r w:rsidRPr="008363C3" w:rsidDel="0018444F">
          <w:rPr>
            <w:rFonts w:ascii="Palatino Linotype" w:eastAsia="Palatino Linotype" w:hAnsi="Palatino Linotype" w:cs="Palatino Linotype"/>
          </w:rPr>
          <w:t>(</w:t>
        </w:r>
        <w:r w:rsidRPr="008363C3" w:rsidDel="0018444F">
          <w:rPr>
            <w:rFonts w:ascii="Palatino Linotype" w:eastAsia="Palatino Linotype" w:hAnsi="Palatino Linotype" w:cs="Palatino Linotype"/>
            <w:b/>
            <w:bCs/>
          </w:rPr>
          <w:t xml:space="preserve">C) </w:t>
        </w:r>
        <w:r w:rsidRPr="008363C3" w:rsidDel="0018444F">
          <w:rPr>
            <w:rFonts w:ascii="Palatino Linotype" w:eastAsia="Palatino Linotype" w:hAnsi="Palatino Linotype" w:cs="Palatino Linotype"/>
          </w:rPr>
          <w:t xml:space="preserve">Heatmap of linkage disequilibrium (LD) (Rogers and Huff R) between nonsynonymous variants in the </w:t>
        </w:r>
        <w:r w:rsidRPr="008363C3" w:rsidDel="0018444F">
          <w:rPr>
            <w:rFonts w:ascii="Palatino Linotype" w:eastAsia="Palatino Linotype" w:hAnsi="Palatino Linotype" w:cs="Palatino Linotype"/>
            <w:i/>
            <w:iCs/>
          </w:rPr>
          <w:t xml:space="preserve">Vgsc </w:t>
        </w:r>
        <w:r w:rsidRPr="008363C3" w:rsidDel="0018444F">
          <w:rPr>
            <w:rFonts w:ascii="Palatino Linotype" w:eastAsia="Palatino Linotype" w:hAnsi="Palatino Linotype" w:cs="Palatino Linotype"/>
          </w:rPr>
          <w:t xml:space="preserve">gene at frequency &gt; 5%.  LD is indicated by fill colour. SNP effects and positions are labelled on X and Y axes. </w:t>
        </w:r>
      </w:moveFrom>
      <w:moveFromRangeEnd w:id="185"/>
      <w:r w:rsidRPr="008363C3">
        <w:rPr>
          <w:rFonts w:ascii="Palatino Linotype" w:eastAsia="Palatino Linotype" w:hAnsi="Palatino Linotype" w:cs="Palatino Linotype"/>
        </w:rPr>
        <w:t>(</w:t>
      </w:r>
      <w:ins w:id="187" w:author="Tristan Dennis [2]" w:date="2024-05-03T14:07:00Z">
        <w:r w:rsidR="0018444F">
          <w:rPr>
            <w:rFonts w:ascii="Palatino Linotype" w:eastAsia="Palatino Linotype" w:hAnsi="Palatino Linotype" w:cs="Palatino Linotype"/>
            <w:b/>
            <w:bCs/>
          </w:rPr>
          <w:t>C</w:t>
        </w:r>
      </w:ins>
      <w:del w:id="188" w:author="Tristan Dennis [2]" w:date="2024-05-03T14:07:00Z">
        <w:r w:rsidRPr="008363C3" w:rsidDel="0018444F">
          <w:rPr>
            <w:rFonts w:ascii="Palatino Linotype" w:eastAsia="Palatino Linotype" w:hAnsi="Palatino Linotype" w:cs="Palatino Linotype"/>
            <w:b/>
            <w:bCs/>
          </w:rPr>
          <w:delText>D</w:delText>
        </w:r>
      </w:del>
      <w:r w:rsidRPr="008363C3">
        <w:rPr>
          <w:rFonts w:ascii="Palatino Linotype" w:eastAsia="Palatino Linotype" w:hAnsi="Palatino Linotype" w:cs="Palatino Linotype"/>
        </w:rPr>
        <w:t xml:space="preserve">) Denotes the association of L976F and P1842S with resistance to Deltamethrin and DDT. Colour and panelling are by mutation, x axis indicates genotype, y </w:t>
      </w:r>
      <w:r w:rsidRPr="008363C3">
        <w:rPr>
          <w:rFonts w:ascii="Palatino Linotype" w:eastAsia="Palatino Linotype" w:hAnsi="Palatino Linotype" w:cs="Palatino Linotype"/>
        </w:rPr>
        <w:lastRenderedPageBreak/>
        <w:t xml:space="preserve">axis indicates mortality, point shape indicates mean for each insecticide and line indicates the 95% CI based on generalised mixed model prediction. </w:t>
      </w:r>
      <w:ins w:id="189" w:author="Tristan Dennis [2]" w:date="2024-05-03T14:07:00Z">
        <w:r w:rsidR="0018444F">
          <w:rPr>
            <w:rFonts w:ascii="Palatino Linotype" w:eastAsia="Palatino Linotype" w:hAnsi="Palatino Linotype" w:cs="Palatino Linotype"/>
          </w:rPr>
          <w:t xml:space="preserve"> (</w:t>
        </w:r>
        <w:r w:rsidR="0018444F">
          <w:rPr>
            <w:rFonts w:ascii="Palatino Linotype" w:eastAsia="Palatino Linotype" w:hAnsi="Palatino Linotype" w:cs="Palatino Linotype"/>
            <w:b/>
            <w:bCs/>
          </w:rPr>
          <w:t>D</w:t>
        </w:r>
        <w:r w:rsidR="0018444F" w:rsidRPr="008363C3">
          <w:rPr>
            <w:rFonts w:ascii="Palatino Linotype" w:eastAsia="Palatino Linotype" w:hAnsi="Palatino Linotype" w:cs="Palatino Linotype"/>
            <w:b/>
            <w:bCs/>
          </w:rPr>
          <w:t xml:space="preserve">) </w:t>
        </w:r>
        <w:r w:rsidR="0018444F" w:rsidRPr="008363C3">
          <w:rPr>
            <w:rFonts w:ascii="Palatino Linotype" w:eastAsia="Palatino Linotype" w:hAnsi="Palatino Linotype" w:cs="Palatino Linotype"/>
          </w:rPr>
          <w:t xml:space="preserve">Heatmap of linkage disequilibrium (LD) (Rogers and Huff R) between nonsynonymous variants in the </w:t>
        </w:r>
        <w:proofErr w:type="spellStart"/>
        <w:r w:rsidR="0018444F" w:rsidRPr="008363C3">
          <w:rPr>
            <w:rFonts w:ascii="Palatino Linotype" w:eastAsia="Palatino Linotype" w:hAnsi="Palatino Linotype" w:cs="Palatino Linotype"/>
            <w:i/>
            <w:iCs/>
          </w:rPr>
          <w:t>Vgsc</w:t>
        </w:r>
        <w:proofErr w:type="spellEnd"/>
        <w:r w:rsidR="0018444F" w:rsidRPr="008363C3">
          <w:rPr>
            <w:rFonts w:ascii="Palatino Linotype" w:eastAsia="Palatino Linotype" w:hAnsi="Palatino Linotype" w:cs="Palatino Linotype"/>
            <w:i/>
            <w:iCs/>
          </w:rPr>
          <w:t xml:space="preserve"> </w:t>
        </w:r>
        <w:r w:rsidR="0018444F" w:rsidRPr="008363C3">
          <w:rPr>
            <w:rFonts w:ascii="Palatino Linotype" w:eastAsia="Palatino Linotype" w:hAnsi="Palatino Linotype" w:cs="Palatino Linotype"/>
          </w:rPr>
          <w:t>gene at frequency &gt; 5%.  LD is indicated by fill colour. SNP effects and positions are labelled on X and Y axes.</w:t>
        </w:r>
      </w:ins>
    </w:p>
    <w:p w14:paraId="1F684528" w14:textId="3EC93F5F" w:rsidR="00441AB1" w:rsidRDefault="009853A6">
      <w:pPr>
        <w:spacing w:line="360" w:lineRule="auto"/>
        <w:rPr>
          <w:rFonts w:ascii="Palatino Linotype" w:eastAsia="Palatino Linotype" w:hAnsi="Palatino Linotype" w:cs="Palatino Linotype"/>
          <w:sz w:val="24"/>
          <w:szCs w:val="24"/>
        </w:rPr>
        <w:pPrChange w:id="190" w:author="Joel Ouma Odero (PGR)" w:date="2024-05-01T12:33:00Z">
          <w:pPr>
            <w:spacing w:line="360" w:lineRule="auto"/>
            <w:jc w:val="both"/>
          </w:pPr>
        </w:pPrChange>
      </w:pPr>
      <w:r>
        <w:rPr>
          <w:rFonts w:ascii="Palatino Linotype" w:eastAsia="Palatino Linotype" w:hAnsi="Palatino Linotype" w:cs="Palatino Linotype"/>
          <w:b/>
          <w:noProof/>
          <w:sz w:val="24"/>
          <w:szCs w:val="24"/>
        </w:rPr>
        <w:drawing>
          <wp:inline distT="114300" distB="114300" distL="114300" distR="114300" wp14:anchorId="4990FD3F" wp14:editId="5A503CA4">
            <wp:extent cx="5731200" cy="4546600"/>
            <wp:effectExtent l="0" t="0" r="0" b="0"/>
            <wp:docPr id="1598917309" name="Picture 159891730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4546600"/>
                    </a:xfrm>
                    <a:prstGeom prst="rect">
                      <a:avLst/>
                    </a:prstGeom>
                    <a:ln/>
                  </pic:spPr>
                </pic:pic>
              </a:graphicData>
            </a:graphic>
          </wp:inline>
        </w:drawing>
      </w:r>
    </w:p>
    <w:p w14:paraId="043E8B76" w14:textId="22FFBDB2" w:rsidR="00C071A4" w:rsidRDefault="00114DFA">
      <w:pPr>
        <w:spacing w:line="360" w:lineRule="auto"/>
        <w:rPr>
          <w:rFonts w:ascii="Palatino Linotype" w:eastAsia="Palatino Linotype" w:hAnsi="Palatino Linotype" w:cs="Palatino Linotype"/>
          <w:sz w:val="24"/>
          <w:szCs w:val="24"/>
        </w:rPr>
        <w:pPrChange w:id="191" w:author="Joel Ouma Odero (PGR)" w:date="2024-05-01T12:33:00Z">
          <w:pPr>
            <w:spacing w:line="360" w:lineRule="auto"/>
            <w:jc w:val="both"/>
          </w:pPr>
        </w:pPrChange>
      </w:pPr>
      <w:r w:rsidRPr="00F91043">
        <w:rPr>
          <w:rFonts w:ascii="Palatino Linotype" w:eastAsia="Palatino Linotype" w:hAnsi="Palatino Linotype" w:cs="Palatino Linotype"/>
          <w:b/>
        </w:rPr>
        <w:t xml:space="preserve">Figure 3: </w:t>
      </w:r>
      <w:r w:rsidRPr="00F91043">
        <w:rPr>
          <w:rFonts w:ascii="Palatino Linotype" w:eastAsia="Palatino Linotype" w:hAnsi="Palatino Linotype" w:cs="Palatino Linotype"/>
        </w:rPr>
        <w:t xml:space="preserve">Clustering of haplotypes at the </w:t>
      </w:r>
      <w:proofErr w:type="spellStart"/>
      <w:r w:rsidRPr="00F91043">
        <w:rPr>
          <w:rFonts w:ascii="Palatino Linotype" w:eastAsia="Palatino Linotype" w:hAnsi="Palatino Linotype" w:cs="Palatino Linotype"/>
          <w:i/>
        </w:rPr>
        <w:t>Vgsc</w:t>
      </w:r>
      <w:proofErr w:type="spellEnd"/>
      <w:r w:rsidRPr="00F91043">
        <w:rPr>
          <w:rFonts w:ascii="Palatino Linotype" w:eastAsia="Palatino Linotype" w:hAnsi="Palatino Linotype" w:cs="Palatino Linotype"/>
        </w:rPr>
        <w:t xml:space="preserve"> gene (LOC125769886, 3RL:44105643-44156624). Dendrogram branch length corresponds to no. SNPs difference (y axis). Tips correspond to individual haplotypes (x axis). The coloured Population bar denotes the administrative region of origin (as described by the legend). Red blocks at the bottom indicate the presence of the labelled non-synonymous SNPs in the </w:t>
      </w:r>
      <w:proofErr w:type="spellStart"/>
      <w:r w:rsidRPr="00F91043">
        <w:rPr>
          <w:rFonts w:ascii="Palatino Linotype" w:eastAsia="Palatino Linotype" w:hAnsi="Palatino Linotype" w:cs="Palatino Linotype"/>
          <w:i/>
        </w:rPr>
        <w:t>Vgsc</w:t>
      </w:r>
      <w:proofErr w:type="spellEnd"/>
      <w:r w:rsidRPr="00F91043">
        <w:rPr>
          <w:rFonts w:ascii="Palatino Linotype" w:eastAsia="Palatino Linotype" w:hAnsi="Palatino Linotype" w:cs="Palatino Linotype"/>
          <w:i/>
        </w:rPr>
        <w:t xml:space="preserve"> </w:t>
      </w:r>
      <w:r w:rsidRPr="00F91043">
        <w:rPr>
          <w:rFonts w:ascii="Palatino Linotype" w:eastAsia="Palatino Linotype" w:hAnsi="Palatino Linotype" w:cs="Palatino Linotype"/>
        </w:rPr>
        <w:t>gen</w:t>
      </w:r>
      <w:commentRangeStart w:id="192"/>
      <w:r w:rsidRPr="00F91043">
        <w:rPr>
          <w:rFonts w:ascii="Palatino Linotype" w:eastAsia="Palatino Linotype" w:hAnsi="Palatino Linotype" w:cs="Palatino Linotype"/>
        </w:rPr>
        <w:t xml:space="preserve">e. </w:t>
      </w:r>
      <w:commentRangeEnd w:id="192"/>
      <w:r w:rsidR="00B36E48">
        <w:rPr>
          <w:rStyle w:val="CommentReference"/>
        </w:rPr>
        <w:commentReference w:id="192"/>
      </w:r>
    </w:p>
    <w:p w14:paraId="53491EF5" w14:textId="1312CF84" w:rsidR="00C56423" w:rsidRDefault="0FF927E4">
      <w:pPr>
        <w:spacing w:line="360" w:lineRule="auto"/>
        <w:ind w:firstLine="720"/>
        <w:rPr>
          <w:rFonts w:ascii="Palatino Linotype" w:eastAsia="Palatino Linotype" w:hAnsi="Palatino Linotype" w:cs="Palatino Linotype"/>
          <w:sz w:val="24"/>
          <w:szCs w:val="24"/>
        </w:rPr>
        <w:pPrChange w:id="193" w:author="Joel Ouma Odero (PGR)" w:date="2024-05-01T12:33:00Z">
          <w:pPr>
            <w:spacing w:line="360" w:lineRule="auto"/>
            <w:ind w:firstLine="720"/>
            <w:jc w:val="both"/>
          </w:pPr>
        </w:pPrChange>
      </w:pPr>
      <w:moveFromRangeStart w:id="194" w:author="Tristan Dennis [2]" w:date="2024-05-03T14:08:00Z" w:name="move165632235"/>
      <w:moveFrom w:id="195" w:author="Tristan Dennis [2]" w:date="2024-05-03T14:08:00Z">
        <w:r w:rsidDel="005C3215">
          <w:rPr>
            <w:rFonts w:ascii="Palatino Linotype" w:eastAsia="Palatino Linotype" w:hAnsi="Palatino Linotype" w:cs="Palatino Linotype"/>
            <w:sz w:val="24"/>
            <w:szCs w:val="24"/>
          </w:rPr>
          <w:t>To explore</w:t>
        </w:r>
        <w:r w:rsidR="38721B8B" w:rsidDel="005C3215">
          <w:rPr>
            <w:rFonts w:ascii="Palatino Linotype" w:eastAsia="Palatino Linotype" w:hAnsi="Palatino Linotype" w:cs="Palatino Linotype"/>
            <w:sz w:val="24"/>
            <w:szCs w:val="24"/>
          </w:rPr>
          <w:t xml:space="preserve"> the</w:t>
        </w:r>
        <w:r w:rsidDel="005C3215">
          <w:rPr>
            <w:rFonts w:ascii="Palatino Linotype" w:eastAsia="Palatino Linotype" w:hAnsi="Palatino Linotype" w:cs="Palatino Linotype"/>
            <w:sz w:val="24"/>
            <w:szCs w:val="24"/>
          </w:rPr>
          <w:t xml:space="preserve"> possible association between L976F and P1842S alleles with DDT and deltamethrin resistance, we genotyped surviving (resistant) and dead (susceptible) mosquitoes from IR bioassays</w:t>
        </w:r>
        <w:r w:rsidR="017915A8" w:rsidDel="005C3215">
          <w:rPr>
            <w:rFonts w:ascii="Palatino Linotype" w:eastAsia="Palatino Linotype" w:hAnsi="Palatino Linotype" w:cs="Palatino Linotype"/>
            <w:sz w:val="24"/>
            <w:szCs w:val="24"/>
          </w:rPr>
          <w:t xml:space="preserve"> for </w:t>
        </w:r>
        <w:r w:rsidR="017915A8" w:rsidRPr="05C20175" w:rsidDel="005C3215">
          <w:rPr>
            <w:rFonts w:ascii="Palatino Linotype" w:eastAsia="Palatino Linotype" w:hAnsi="Palatino Linotype" w:cs="Palatino Linotype"/>
            <w:sz w:val="24"/>
            <w:szCs w:val="24"/>
          </w:rPr>
          <w:t>both</w:t>
        </w:r>
        <w:r w:rsidDel="005C3215">
          <w:rPr>
            <w:rFonts w:ascii="Palatino Linotype" w:eastAsia="Palatino Linotype" w:hAnsi="Palatino Linotype" w:cs="Palatino Linotype"/>
            <w:sz w:val="24"/>
            <w:szCs w:val="24"/>
          </w:rPr>
          <w:t xml:space="preserve"> L976Fand P1842S</w:t>
        </w:r>
        <w:r w:rsidR="2FC3DDA4" w:rsidDel="005C3215">
          <w:rPr>
            <w:rFonts w:ascii="Palatino Linotype" w:eastAsia="Palatino Linotype" w:hAnsi="Palatino Linotype" w:cs="Palatino Linotype"/>
            <w:sz w:val="24"/>
            <w:szCs w:val="24"/>
          </w:rPr>
          <w:t xml:space="preserve"> loci</w:t>
        </w:r>
        <w:r w:rsidDel="005C3215">
          <w:rPr>
            <w:rFonts w:ascii="Palatino Linotype" w:eastAsia="Palatino Linotype" w:hAnsi="Palatino Linotype" w:cs="Palatino Linotype"/>
            <w:sz w:val="24"/>
            <w:szCs w:val="24"/>
          </w:rPr>
          <w:t>)</w:t>
        </w:r>
        <w:r w:rsidR="008363C3" w:rsidDel="005C3215">
          <w:rPr>
            <w:rFonts w:ascii="Palatino Linotype" w:eastAsia="Palatino Linotype" w:hAnsi="Palatino Linotype" w:cs="Palatino Linotype"/>
            <w:sz w:val="24"/>
            <w:szCs w:val="24"/>
          </w:rPr>
          <w:t xml:space="preserve">. </w:t>
        </w:r>
        <w:r w:rsidDel="005C3215">
          <w:rPr>
            <w:rFonts w:ascii="Palatino Linotype" w:eastAsia="Palatino Linotype" w:hAnsi="Palatino Linotype" w:cs="Palatino Linotype"/>
            <w:sz w:val="24"/>
            <w:szCs w:val="24"/>
          </w:rPr>
          <w:t>Neither locus was associated with deltamethrin resistance: L976F (</w:t>
        </w:r>
        <w:r w:rsidR="002E3A10" w:rsidRPr="004556B2" w:rsidDel="005C3215">
          <w:rPr>
            <w:rFonts w:ascii="Palatino Linotype" w:eastAsia="Palatino Linotype" w:hAnsi="Palatino Linotype" w:cs="Palatino Linotype"/>
            <w:color w:val="000000" w:themeColor="text1"/>
            <w:sz w:val="24"/>
            <w:szCs w:val="24"/>
          </w:rPr>
          <w:t>𝜒</w:t>
        </w:r>
        <w:r w:rsidR="002E3A10" w:rsidRPr="004556B2" w:rsidDel="005C3215">
          <w:rPr>
            <w:rFonts w:ascii="Palatino Linotype" w:eastAsia="Palatino Linotype" w:hAnsi="Palatino Linotype" w:cs="Palatino Linotype"/>
            <w:color w:val="000000" w:themeColor="text1"/>
            <w:sz w:val="24"/>
            <w:szCs w:val="24"/>
            <w:vertAlign w:val="superscript"/>
          </w:rPr>
          <w:t>2</w:t>
        </w:r>
        <w:r w:rsidDel="005C3215">
          <w:rPr>
            <w:rFonts w:ascii="Palatino Linotype" w:eastAsia="Palatino Linotype" w:hAnsi="Palatino Linotype" w:cs="Palatino Linotype"/>
            <w:sz w:val="24"/>
            <w:szCs w:val="24"/>
          </w:rPr>
          <w:t xml:space="preserve"> = 0.04, p = 0.84) and P1842S (</w:t>
        </w:r>
        <w:r w:rsidR="002E3A10" w:rsidRPr="004556B2" w:rsidDel="005C3215">
          <w:rPr>
            <w:rFonts w:ascii="Palatino Linotype" w:eastAsia="Palatino Linotype" w:hAnsi="Palatino Linotype" w:cs="Palatino Linotype"/>
            <w:color w:val="000000" w:themeColor="text1"/>
            <w:sz w:val="24"/>
            <w:szCs w:val="24"/>
          </w:rPr>
          <w:t>𝜒</w:t>
        </w:r>
        <w:r w:rsidR="002E3A10" w:rsidRPr="004556B2" w:rsidDel="005C3215">
          <w:rPr>
            <w:rFonts w:ascii="Palatino Linotype" w:eastAsia="Palatino Linotype" w:hAnsi="Palatino Linotype" w:cs="Palatino Linotype"/>
            <w:color w:val="000000" w:themeColor="text1"/>
            <w:sz w:val="24"/>
            <w:szCs w:val="24"/>
            <w:vertAlign w:val="superscript"/>
          </w:rPr>
          <w:t>2</w:t>
        </w:r>
        <w:r w:rsidDel="005C3215">
          <w:rPr>
            <w:rFonts w:ascii="Palatino Linotype" w:eastAsia="Palatino Linotype" w:hAnsi="Palatino Linotype" w:cs="Palatino Linotype"/>
            <w:sz w:val="24"/>
            <w:szCs w:val="24"/>
          </w:rPr>
          <w:t xml:space="preserve"> = 0.59, p = 0.44). (</w:t>
        </w:r>
        <w:commentRangeStart w:id="196"/>
        <w:r w:rsidRPr="137CD513" w:rsidDel="005C3215">
          <w:rPr>
            <w:rFonts w:ascii="Palatino Linotype" w:eastAsia="Palatino Linotype" w:hAnsi="Palatino Linotype" w:cs="Palatino Linotype"/>
            <w:b/>
            <w:bCs/>
            <w:sz w:val="24"/>
            <w:szCs w:val="24"/>
          </w:rPr>
          <w:t xml:space="preserve">Figure </w:t>
        </w:r>
        <w:r w:rsidR="00EE1906" w:rsidDel="005C3215">
          <w:rPr>
            <w:rFonts w:ascii="Palatino Linotype" w:eastAsia="Palatino Linotype" w:hAnsi="Palatino Linotype" w:cs="Palatino Linotype"/>
            <w:b/>
            <w:bCs/>
            <w:sz w:val="24"/>
            <w:szCs w:val="24"/>
          </w:rPr>
          <w:t>1C</w:t>
        </w:r>
        <w:r w:rsidDel="005C3215">
          <w:rPr>
            <w:rFonts w:ascii="Palatino Linotype" w:eastAsia="Palatino Linotype" w:hAnsi="Palatino Linotype" w:cs="Palatino Linotype"/>
            <w:sz w:val="24"/>
            <w:szCs w:val="24"/>
          </w:rPr>
          <w:t xml:space="preserve">).  </w:t>
        </w:r>
        <w:commentRangeEnd w:id="196"/>
        <w:r w:rsidR="00B36E48" w:rsidDel="005C3215">
          <w:rPr>
            <w:rStyle w:val="CommentReference"/>
          </w:rPr>
          <w:commentReference w:id="196"/>
        </w:r>
        <w:r w:rsidDel="005C3215">
          <w:rPr>
            <w:rFonts w:ascii="Palatino Linotype" w:eastAsia="Palatino Linotype" w:hAnsi="Palatino Linotype" w:cs="Palatino Linotype"/>
            <w:sz w:val="24"/>
            <w:szCs w:val="24"/>
          </w:rPr>
          <w:t>We found a strong association with DDT resistance in mosquitoes carrying the mutant allele of L976</w:t>
        </w:r>
        <w:r w:rsidR="1B650D26" w:rsidDel="005C3215">
          <w:rPr>
            <w:rFonts w:ascii="Palatino Linotype" w:eastAsia="Palatino Linotype" w:hAnsi="Palatino Linotype" w:cs="Palatino Linotype"/>
            <w:sz w:val="24"/>
            <w:szCs w:val="24"/>
          </w:rPr>
          <w:t>F (</w:t>
        </w:r>
        <w:r w:rsidR="002E3A10" w:rsidRPr="004556B2" w:rsidDel="005C3215">
          <w:rPr>
            <w:rFonts w:ascii="Palatino Linotype" w:eastAsia="Palatino Linotype" w:hAnsi="Palatino Linotype" w:cs="Palatino Linotype"/>
            <w:color w:val="000000" w:themeColor="text1"/>
            <w:sz w:val="24"/>
            <w:szCs w:val="24"/>
          </w:rPr>
          <w:t>𝜒</w:t>
        </w:r>
        <w:r w:rsidR="002E3A10" w:rsidRPr="004556B2" w:rsidDel="005C3215">
          <w:rPr>
            <w:rFonts w:ascii="Palatino Linotype" w:eastAsia="Palatino Linotype" w:hAnsi="Palatino Linotype" w:cs="Palatino Linotype"/>
            <w:color w:val="000000" w:themeColor="text1"/>
            <w:sz w:val="24"/>
            <w:szCs w:val="24"/>
            <w:vertAlign w:val="superscript"/>
          </w:rPr>
          <w:t>2</w:t>
        </w:r>
        <w:r w:rsidDel="005C3215">
          <w:rPr>
            <w:rFonts w:ascii="Palatino Linotype" w:eastAsia="Palatino Linotype" w:hAnsi="Palatino Linotype" w:cs="Palatino Linotype"/>
            <w:sz w:val="24"/>
            <w:szCs w:val="24"/>
          </w:rPr>
          <w:t xml:space="preserve"> = 9.23, odds ratio = 11.0, p = 0.0024) and a</w:t>
        </w:r>
        <w:r w:rsidR="14094D7C" w:rsidDel="005C3215">
          <w:rPr>
            <w:rFonts w:ascii="Palatino Linotype" w:eastAsia="Palatino Linotype" w:hAnsi="Palatino Linotype" w:cs="Palatino Linotype"/>
            <w:sz w:val="24"/>
            <w:szCs w:val="24"/>
          </w:rPr>
          <w:t xml:space="preserve"> </w:t>
        </w:r>
        <w:r w:rsidR="488CCEB9" w:rsidDel="005C3215">
          <w:rPr>
            <w:rFonts w:ascii="Palatino Linotype" w:eastAsia="Palatino Linotype" w:hAnsi="Palatino Linotype" w:cs="Palatino Linotype"/>
            <w:sz w:val="24"/>
            <w:szCs w:val="24"/>
          </w:rPr>
          <w:t>marginally</w:t>
        </w:r>
        <w:r w:rsidDel="005C3215">
          <w:rPr>
            <w:rFonts w:ascii="Palatino Linotype" w:eastAsia="Palatino Linotype" w:hAnsi="Palatino Linotype" w:cs="Palatino Linotype"/>
            <w:sz w:val="24"/>
            <w:szCs w:val="24"/>
          </w:rPr>
          <w:t xml:space="preserve"> </w:t>
        </w:r>
        <w:r w:rsidR="467E21B4" w:rsidRPr="77B40369" w:rsidDel="005C3215">
          <w:rPr>
            <w:rFonts w:ascii="Palatino Linotype" w:eastAsia="Palatino Linotype" w:hAnsi="Palatino Linotype" w:cs="Palatino Linotype"/>
            <w:sz w:val="24"/>
            <w:szCs w:val="24"/>
          </w:rPr>
          <w:t>non</w:t>
        </w:r>
        <w:r w:rsidR="467E21B4" w:rsidRPr="137CD513" w:rsidDel="005C3215">
          <w:rPr>
            <w:rFonts w:ascii="Palatino Linotype" w:eastAsia="Palatino Linotype" w:hAnsi="Palatino Linotype" w:cs="Palatino Linotype"/>
            <w:sz w:val="24"/>
            <w:szCs w:val="24"/>
          </w:rPr>
          <w:t>-</w:t>
        </w:r>
        <w:r w:rsidDel="005C3215">
          <w:rPr>
            <w:rFonts w:ascii="Palatino Linotype" w:eastAsia="Palatino Linotype" w:hAnsi="Palatino Linotype" w:cs="Palatino Linotype"/>
            <w:sz w:val="24"/>
            <w:szCs w:val="24"/>
          </w:rPr>
          <w:t>significant positive association for P1842S (</w:t>
        </w:r>
        <w:r w:rsidR="002E3A10" w:rsidRPr="004556B2" w:rsidDel="005C3215">
          <w:rPr>
            <w:rFonts w:ascii="Palatino Linotype" w:eastAsia="Palatino Linotype" w:hAnsi="Palatino Linotype" w:cs="Palatino Linotype"/>
            <w:color w:val="000000" w:themeColor="text1"/>
            <w:sz w:val="24"/>
            <w:szCs w:val="24"/>
          </w:rPr>
          <w:t>𝜒</w:t>
        </w:r>
        <w:r w:rsidR="002E3A10" w:rsidRPr="004556B2" w:rsidDel="005C3215">
          <w:rPr>
            <w:rFonts w:ascii="Palatino Linotype" w:eastAsia="Palatino Linotype" w:hAnsi="Palatino Linotype" w:cs="Palatino Linotype"/>
            <w:color w:val="000000" w:themeColor="text1"/>
            <w:sz w:val="24"/>
            <w:szCs w:val="24"/>
            <w:vertAlign w:val="superscript"/>
          </w:rPr>
          <w:t>2</w:t>
        </w:r>
        <w:r w:rsidDel="005C3215">
          <w:rPr>
            <w:rFonts w:ascii="Palatino Linotype" w:eastAsia="Palatino Linotype" w:hAnsi="Palatino Linotype" w:cs="Palatino Linotype"/>
            <w:sz w:val="24"/>
            <w:szCs w:val="24"/>
          </w:rPr>
          <w:t xml:space="preserve"> = 3.75, p = 0.0528) (</w:t>
        </w:r>
        <w:r w:rsidRPr="137CD513" w:rsidDel="005C3215">
          <w:rPr>
            <w:rFonts w:ascii="Palatino Linotype" w:eastAsia="Palatino Linotype" w:hAnsi="Palatino Linotype" w:cs="Palatino Linotype"/>
            <w:b/>
            <w:bCs/>
            <w:sz w:val="24"/>
            <w:szCs w:val="24"/>
          </w:rPr>
          <w:t xml:space="preserve">Figure </w:t>
        </w:r>
        <w:r w:rsidR="00E5175D" w:rsidDel="005C3215">
          <w:rPr>
            <w:rFonts w:ascii="Palatino Linotype" w:eastAsia="Palatino Linotype" w:hAnsi="Palatino Linotype" w:cs="Palatino Linotype"/>
            <w:b/>
            <w:bCs/>
            <w:sz w:val="24"/>
            <w:szCs w:val="24"/>
          </w:rPr>
          <w:t>1C</w:t>
        </w:r>
        <w:r w:rsidDel="005C3215">
          <w:rPr>
            <w:rFonts w:ascii="Palatino Linotype" w:eastAsia="Palatino Linotype" w:hAnsi="Palatino Linotype" w:cs="Palatino Linotype"/>
            <w:sz w:val="24"/>
            <w:szCs w:val="24"/>
          </w:rPr>
          <w:t>)</w:t>
        </w:r>
        <w:r w:rsidR="069DDE39" w:rsidDel="005C3215">
          <w:rPr>
            <w:rFonts w:ascii="Palatino Linotype" w:eastAsia="Palatino Linotype" w:hAnsi="Palatino Linotype" w:cs="Palatino Linotype"/>
            <w:sz w:val="24"/>
            <w:szCs w:val="24"/>
          </w:rPr>
          <w:t>.</w:t>
        </w:r>
        <w:r w:rsidDel="005C3215">
          <w:rPr>
            <w:rFonts w:ascii="Palatino Linotype" w:eastAsia="Palatino Linotype" w:hAnsi="Palatino Linotype" w:cs="Palatino Linotype"/>
            <w:sz w:val="24"/>
            <w:szCs w:val="24"/>
          </w:rPr>
          <w:t xml:space="preserve"> </w:t>
        </w:r>
      </w:moveFrom>
      <w:moveFromRangeEnd w:id="194"/>
      <w:r>
        <w:rPr>
          <w:rFonts w:ascii="Palatino Linotype" w:eastAsia="Palatino Linotype" w:hAnsi="Palatino Linotype" w:cs="Palatino Linotype"/>
          <w:sz w:val="24"/>
          <w:szCs w:val="24"/>
        </w:rPr>
        <w:t xml:space="preserve">DDT is a </w:t>
      </w:r>
      <w:r w:rsidR="1B650D26">
        <w:rPr>
          <w:rFonts w:ascii="Palatino Linotype" w:eastAsia="Palatino Linotype" w:hAnsi="Palatino Linotype" w:cs="Palatino Linotype"/>
          <w:sz w:val="24"/>
          <w:szCs w:val="24"/>
        </w:rPr>
        <w:t>largely obsolete</w:t>
      </w:r>
      <w:r>
        <w:rPr>
          <w:rFonts w:ascii="Palatino Linotype" w:eastAsia="Palatino Linotype" w:hAnsi="Palatino Linotype" w:cs="Palatino Linotype"/>
          <w:sz w:val="24"/>
          <w:szCs w:val="24"/>
        </w:rPr>
        <w:t xml:space="preserve">, banned, pesticide that is no longer widely used for vector control in Tanzania, or in Africa as a whole, due to its </w:t>
      </w:r>
      <w:r w:rsidR="1B650D26">
        <w:rPr>
          <w:rFonts w:ascii="Palatino Linotype" w:eastAsia="Palatino Linotype" w:hAnsi="Palatino Linotype" w:cs="Palatino Linotype"/>
          <w:sz w:val="24"/>
          <w:szCs w:val="24"/>
        </w:rPr>
        <w:t>bio</w:t>
      </w:r>
      <w:r w:rsidR="2A412BBF">
        <w:rPr>
          <w:rFonts w:ascii="Palatino Linotype" w:eastAsia="Palatino Linotype" w:hAnsi="Palatino Linotype" w:cs="Palatino Linotype"/>
          <w:sz w:val="24"/>
          <w:szCs w:val="24"/>
        </w:rPr>
        <w:t>-</w:t>
      </w:r>
      <w:r w:rsidR="1B650D26">
        <w:rPr>
          <w:rFonts w:ascii="Palatino Linotype" w:eastAsia="Palatino Linotype" w:hAnsi="Palatino Linotype" w:cs="Palatino Linotype"/>
          <w:sz w:val="24"/>
          <w:szCs w:val="24"/>
        </w:rPr>
        <w:t>accumulative</w:t>
      </w:r>
      <w:r>
        <w:rPr>
          <w:rFonts w:ascii="Palatino Linotype" w:eastAsia="Palatino Linotype" w:hAnsi="Palatino Linotype" w:cs="Palatino Linotype"/>
          <w:sz w:val="24"/>
          <w:szCs w:val="24"/>
        </w:rPr>
        <w:t xml:space="preserve"> and toxic properties. However, the presence of DDT </w:t>
      </w:r>
      <w:r w:rsidR="1B650D26">
        <w:rPr>
          <w:rFonts w:ascii="Palatino Linotype" w:eastAsia="Palatino Linotype" w:hAnsi="Palatino Linotype" w:cs="Palatino Linotype"/>
          <w:sz w:val="24"/>
          <w:szCs w:val="24"/>
        </w:rPr>
        <w:t>resistance phenotypes</w:t>
      </w:r>
      <w:r>
        <w:rPr>
          <w:rFonts w:ascii="Palatino Linotype" w:eastAsia="Palatino Linotype" w:hAnsi="Palatino Linotype" w:cs="Palatino Linotype"/>
          <w:sz w:val="24"/>
          <w:szCs w:val="24"/>
        </w:rPr>
        <w:t xml:space="preserve"> in </w:t>
      </w:r>
      <w:r w:rsidRPr="137CD513">
        <w:rPr>
          <w:rFonts w:ascii="Palatino Linotype" w:eastAsia="Palatino Linotype" w:hAnsi="Palatino Linotype" w:cs="Palatino Linotype"/>
          <w:i/>
          <w:iCs/>
          <w:sz w:val="24"/>
          <w:szCs w:val="24"/>
        </w:rPr>
        <w:t xml:space="preserve">An. </w:t>
      </w:r>
      <w:proofErr w:type="spellStart"/>
      <w:r w:rsidRPr="137CD513">
        <w:rPr>
          <w:rFonts w:ascii="Palatino Linotype" w:eastAsia="Palatino Linotype" w:hAnsi="Palatino Linotype" w:cs="Palatino Linotype"/>
          <w:i/>
          <w:iCs/>
          <w:sz w:val="24"/>
          <w:szCs w:val="24"/>
        </w:rPr>
        <w:lastRenderedPageBreak/>
        <w:t>funestus</w:t>
      </w:r>
      <w:proofErr w:type="spellEnd"/>
      <w:r>
        <w:rPr>
          <w:rFonts w:ascii="Palatino Linotype" w:eastAsia="Palatino Linotype" w:hAnsi="Palatino Linotype" w:cs="Palatino Linotype"/>
          <w:sz w:val="24"/>
          <w:szCs w:val="24"/>
        </w:rPr>
        <w:t xml:space="preserve"> in Morogoro in 2015</w:t>
      </w:r>
      <w:r w:rsidR="003B38A0">
        <w:rPr>
          <w:rFonts w:ascii="Palatino Linotype" w:eastAsia="Palatino Linotype" w:hAnsi="Palatino Linotype" w:cs="Palatino Linotype"/>
          <w:sz w:val="24"/>
          <w:szCs w:val="24"/>
        </w:rPr>
        <w:fldChar w:fldCharType="begin">
          <w:fldData xml:space="preserve">PEVuZE5vdGU+PENpdGU+PEF1dGhvcj5LYWluZG9hPC9BdXRob3I+PFllYXI+MjAxNzwvWWVhcj48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</w:fldData>
        </w:fldChar>
      </w:r>
      <w:r w:rsidR="006160ED">
        <w:rPr>
          <w:rFonts w:ascii="Palatino Linotype" w:eastAsia="Palatino Linotype" w:hAnsi="Palatino Linotype" w:cs="Palatino Linotype"/>
          <w:sz w:val="24"/>
          <w:szCs w:val="24"/>
        </w:rPr>
        <w:instrText xml:space="preserve"> ADDIN EN.CITE </w:instrText>
      </w:r>
      <w:r w:rsidR="006160ED">
        <w:rPr>
          <w:rFonts w:ascii="Palatino Linotype" w:eastAsia="Palatino Linotype" w:hAnsi="Palatino Linotype" w:cs="Palatino Linotype"/>
          <w:sz w:val="24"/>
          <w:szCs w:val="24"/>
        </w:rPr>
        <w:fldChar w:fldCharType="begin">
          <w:fldData xml:space="preserve">PEVuZE5vdGU+PENpdGU+PEF1dGhvcj5LYWluZG9hPC9BdXRob3I+PFllYXI+MjAxNzwvWWVhcj48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</w:fldData>
        </w:fldChar>
      </w:r>
      <w:r w:rsidR="006160ED">
        <w:rPr>
          <w:rFonts w:ascii="Palatino Linotype" w:eastAsia="Palatino Linotype" w:hAnsi="Palatino Linotype" w:cs="Palatino Linotype"/>
          <w:sz w:val="24"/>
          <w:szCs w:val="24"/>
        </w:rPr>
        <w:instrText xml:space="preserve"> ADDIN EN.CITE.DATA </w:instrText>
      </w:r>
      <w:r w:rsidR="006160ED">
        <w:rPr>
          <w:rFonts w:ascii="Palatino Linotype" w:eastAsia="Palatino Linotype" w:hAnsi="Palatino Linotype" w:cs="Palatino Linotype"/>
          <w:sz w:val="24"/>
          <w:szCs w:val="24"/>
        </w:rPr>
      </w:r>
      <w:r w:rsidR="006160ED">
        <w:rPr>
          <w:rFonts w:ascii="Palatino Linotype" w:eastAsia="Palatino Linotype" w:hAnsi="Palatino Linotype" w:cs="Palatino Linotype"/>
          <w:sz w:val="24"/>
          <w:szCs w:val="24"/>
        </w:rPr>
        <w:fldChar w:fldCharType="end"/>
      </w:r>
      <w:r w:rsidR="003B38A0">
        <w:rPr>
          <w:rFonts w:ascii="Palatino Linotype" w:eastAsia="Palatino Linotype" w:hAnsi="Palatino Linotype" w:cs="Palatino Linotype"/>
          <w:sz w:val="24"/>
          <w:szCs w:val="24"/>
        </w:rPr>
      </w:r>
      <w:r w:rsidR="003B38A0">
        <w:rPr>
          <w:rFonts w:ascii="Palatino Linotype" w:eastAsia="Palatino Linotype" w:hAnsi="Palatino Linotype" w:cs="Palatino Linotype"/>
          <w:sz w:val="24"/>
          <w:szCs w:val="24"/>
        </w:rPr>
        <w:fldChar w:fldCharType="separate"/>
      </w:r>
      <w:r w:rsidR="006160ED" w:rsidRPr="006160ED">
        <w:rPr>
          <w:rFonts w:ascii="Palatino Linotype" w:eastAsia="Palatino Linotype" w:hAnsi="Palatino Linotype" w:cs="Palatino Linotype"/>
          <w:noProof/>
          <w:sz w:val="24"/>
          <w:szCs w:val="24"/>
          <w:vertAlign w:val="superscript"/>
        </w:rPr>
        <w:t>32</w:t>
      </w:r>
      <w:r w:rsidR="003B38A0">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suggests </w:t>
      </w:r>
      <w:proofErr w:type="spellStart"/>
      <w:r w:rsidRPr="137CD513">
        <w:rPr>
          <w:rFonts w:ascii="Palatino Linotype" w:eastAsia="Palatino Linotype" w:hAnsi="Palatino Linotype" w:cs="Palatino Linotype"/>
          <w:i/>
          <w:iCs/>
          <w:sz w:val="24"/>
          <w:szCs w:val="24"/>
        </w:rPr>
        <w:t>kdr</w:t>
      </w:r>
      <w:proofErr w:type="spellEnd"/>
      <w:r>
        <w:rPr>
          <w:rFonts w:ascii="Palatino Linotype" w:eastAsia="Palatino Linotype" w:hAnsi="Palatino Linotype" w:cs="Palatino Linotype"/>
          <w:sz w:val="24"/>
          <w:szCs w:val="24"/>
        </w:rPr>
        <w:t xml:space="preserve">-mediated resistance to DDT has been present at least since then, and the emergence of </w:t>
      </w:r>
      <w:proofErr w:type="spellStart"/>
      <w:r w:rsidRPr="137CD513">
        <w:rPr>
          <w:rFonts w:ascii="Palatino Linotype" w:eastAsia="Palatino Linotype" w:hAnsi="Palatino Linotype" w:cs="Palatino Linotype"/>
          <w:i/>
          <w:iCs/>
          <w:sz w:val="24"/>
          <w:szCs w:val="24"/>
        </w:rPr>
        <w:t>kdr</w:t>
      </w:r>
      <w:proofErr w:type="spellEnd"/>
      <w:r>
        <w:rPr>
          <w:rFonts w:ascii="Palatino Linotype" w:eastAsia="Palatino Linotype" w:hAnsi="Palatino Linotype" w:cs="Palatino Linotype"/>
          <w:sz w:val="24"/>
          <w:szCs w:val="24"/>
        </w:rPr>
        <w:t xml:space="preserve"> resistance to DDT suggests that future use of DDT for IRS may become even less favoured.</w:t>
      </w:r>
      <w:r w:rsidRPr="137CD513">
        <w:rPr>
          <w:rFonts w:ascii="Palatino Linotype" w:eastAsia="Palatino Linotype" w:hAnsi="Palatino Linotype" w:cs="Palatino Linotype"/>
          <w:b/>
          <w:bCs/>
          <w:sz w:val="24"/>
          <w:szCs w:val="24"/>
        </w:rPr>
        <w:t xml:space="preserve"> </w:t>
      </w:r>
      <w:r w:rsidR="725EAE96" w:rsidRPr="137CD513">
        <w:rPr>
          <w:rFonts w:ascii="Palatino Linotype" w:eastAsia="Palatino Linotype" w:hAnsi="Palatino Linotype" w:cs="Palatino Linotype"/>
          <w:sz w:val="24"/>
          <w:szCs w:val="24"/>
        </w:rPr>
        <w:t>T</w:t>
      </w:r>
      <w:r w:rsidR="725EAE96" w:rsidRPr="77B40369">
        <w:rPr>
          <w:rFonts w:ascii="Palatino Linotype" w:eastAsia="Palatino Linotype" w:hAnsi="Palatino Linotype" w:cs="Palatino Linotype"/>
          <w:sz w:val="24"/>
          <w:szCs w:val="24"/>
        </w:rPr>
        <w:t xml:space="preserve">he lack of association of </w:t>
      </w:r>
      <w:proofErr w:type="spellStart"/>
      <w:r w:rsidR="725EAE96" w:rsidRPr="77B40369">
        <w:rPr>
          <w:rFonts w:ascii="Palatino Linotype" w:eastAsia="Palatino Linotype" w:hAnsi="Palatino Linotype" w:cs="Palatino Linotype"/>
          <w:i/>
          <w:sz w:val="24"/>
          <w:szCs w:val="24"/>
        </w:rPr>
        <w:t>kd</w:t>
      </w:r>
      <w:r w:rsidR="725EAE96" w:rsidRPr="00300C28">
        <w:rPr>
          <w:rFonts w:ascii="Palatino Linotype" w:eastAsia="Palatino Linotype" w:hAnsi="Palatino Linotype" w:cs="Palatino Linotype"/>
          <w:i/>
          <w:sz w:val="24"/>
          <w:szCs w:val="24"/>
        </w:rPr>
        <w:t>r</w:t>
      </w:r>
      <w:proofErr w:type="spellEnd"/>
      <w:r w:rsidR="725EAE96" w:rsidRPr="77B40369">
        <w:rPr>
          <w:rFonts w:ascii="Palatino Linotype" w:eastAsia="Palatino Linotype" w:hAnsi="Palatino Linotype" w:cs="Palatino Linotype"/>
          <w:sz w:val="24"/>
          <w:szCs w:val="24"/>
        </w:rPr>
        <w:t xml:space="preserve"> with pyrethroid resistance might be due to the strong metabolic resistance shown to pyre</w:t>
      </w:r>
      <w:r w:rsidR="546756CC" w:rsidRPr="77B40369">
        <w:rPr>
          <w:rFonts w:ascii="Palatino Linotype" w:eastAsia="Palatino Linotype" w:hAnsi="Palatino Linotype" w:cs="Palatino Linotype"/>
          <w:sz w:val="24"/>
          <w:szCs w:val="24"/>
        </w:rPr>
        <w:t>t</w:t>
      </w:r>
      <w:r w:rsidR="725EAE96" w:rsidRPr="77B40369">
        <w:rPr>
          <w:rFonts w:ascii="Palatino Linotype" w:eastAsia="Palatino Linotype" w:hAnsi="Palatino Linotype" w:cs="Palatino Linotype"/>
          <w:sz w:val="24"/>
          <w:szCs w:val="24"/>
        </w:rPr>
        <w:t xml:space="preserve">hroids in </w:t>
      </w:r>
      <w:r w:rsidR="725EAE96" w:rsidRPr="00300C28">
        <w:rPr>
          <w:rFonts w:ascii="Palatino Linotype" w:eastAsia="Palatino Linotype" w:hAnsi="Palatino Linotype" w:cs="Palatino Linotype"/>
          <w:i/>
          <w:sz w:val="24"/>
          <w:szCs w:val="24"/>
        </w:rPr>
        <w:t xml:space="preserve">An. </w:t>
      </w:r>
      <w:proofErr w:type="spellStart"/>
      <w:r w:rsidR="433D2BCA" w:rsidRPr="00300C28">
        <w:rPr>
          <w:rFonts w:ascii="Palatino Linotype" w:eastAsia="Palatino Linotype" w:hAnsi="Palatino Linotype" w:cs="Palatino Linotype"/>
          <w:i/>
          <w:iCs/>
          <w:sz w:val="24"/>
          <w:szCs w:val="24"/>
        </w:rPr>
        <w:t>f</w:t>
      </w:r>
      <w:r w:rsidR="725EAE96" w:rsidRPr="00300C28">
        <w:rPr>
          <w:rFonts w:ascii="Palatino Linotype" w:eastAsia="Palatino Linotype" w:hAnsi="Palatino Linotype" w:cs="Palatino Linotype"/>
          <w:i/>
          <w:sz w:val="24"/>
          <w:szCs w:val="24"/>
        </w:rPr>
        <w:t>unestus</w:t>
      </w:r>
      <w:proofErr w:type="spellEnd"/>
      <w:r w:rsidR="015DA4FF" w:rsidRPr="77B40369">
        <w:rPr>
          <w:rFonts w:ascii="Palatino Linotype" w:eastAsia="Palatino Linotype" w:hAnsi="Palatino Linotype" w:cs="Palatino Linotype"/>
          <w:i/>
          <w:sz w:val="24"/>
          <w:szCs w:val="24"/>
        </w:rPr>
        <w:t xml:space="preserve">, </w:t>
      </w:r>
      <w:r w:rsidR="015DA4FF" w:rsidRPr="137CD513">
        <w:rPr>
          <w:rFonts w:ascii="Palatino Linotype" w:eastAsia="Palatino Linotype" w:hAnsi="Palatino Linotype" w:cs="Palatino Linotype"/>
          <w:sz w:val="24"/>
          <w:szCs w:val="24"/>
        </w:rPr>
        <w:t>reducing the</w:t>
      </w:r>
      <w:r w:rsidR="015DA4FF" w:rsidRPr="00300C28">
        <w:rPr>
          <w:rFonts w:ascii="Palatino Linotype" w:eastAsia="Palatino Linotype" w:hAnsi="Palatino Linotype" w:cs="Palatino Linotype"/>
          <w:sz w:val="24"/>
          <w:szCs w:val="24"/>
        </w:rPr>
        <w:t xml:space="preserve"> benefit of </w:t>
      </w:r>
      <w:proofErr w:type="spellStart"/>
      <w:r w:rsidR="015DA4FF" w:rsidRPr="00300C28">
        <w:rPr>
          <w:rFonts w:ascii="Palatino Linotype" w:eastAsia="Palatino Linotype" w:hAnsi="Palatino Linotype" w:cs="Palatino Linotype"/>
          <w:i/>
          <w:sz w:val="24"/>
          <w:szCs w:val="24"/>
        </w:rPr>
        <w:t>kdr</w:t>
      </w:r>
      <w:proofErr w:type="spellEnd"/>
      <w:r w:rsidR="00E80432">
        <w:rPr>
          <w:rFonts w:ascii="Palatino Linotype" w:eastAsia="Palatino Linotype" w:hAnsi="Palatino Linotype" w:cs="Palatino Linotype"/>
          <w:i/>
          <w:sz w:val="24"/>
          <w:szCs w:val="24"/>
        </w:rPr>
        <w:t xml:space="preserve"> </w:t>
      </w:r>
      <w:r w:rsidR="00DA2721">
        <w:rPr>
          <w:rFonts w:ascii="Palatino Linotype" w:eastAsia="Palatino Linotype" w:hAnsi="Palatino Linotype" w:cs="Palatino Linotype"/>
          <w:iCs/>
          <w:sz w:val="24"/>
          <w:szCs w:val="24"/>
        </w:rPr>
        <w:fldChar w:fldCharType="begin"/>
      </w:r>
      <w:r w:rsidR="006160ED">
        <w:rPr>
          <w:rFonts w:ascii="Palatino Linotype" w:eastAsia="Palatino Linotype" w:hAnsi="Palatino Linotype" w:cs="Palatino Linotype"/>
          <w:iCs/>
          <w:sz w:val="24"/>
          <w:szCs w:val="24"/>
        </w:rPr>
        <w:instrText xml:space="preserve"> ADDIN EN.CITE &lt;EndNote&gt;&lt;Cite&gt;&lt;Author&gt;Weedall&lt;/Author&gt;&lt;Year&gt;2019&lt;/Year&gt;&lt;RecNum&gt;403&lt;/RecNum&gt;&lt;DisplayText&gt;&lt;style face="superscript"&gt;33&lt;/style&gt;&lt;/DisplayText&gt;&lt;record&gt;&lt;rec-number&gt;403&lt;/rec-number&gt;&lt;foreign-keys&gt;&lt;key app="EN" db-id="0tverst04vdvehe5fax5sp572a0e0ta2wa0s" timestamp="1649410598"&gt;403&lt;/key&gt;&lt;/foreign-keys&gt;&lt;ref-type name="Journal Article"&gt;17&lt;/ref-type&gt;&lt;contributors&gt;&lt;authors&gt;&lt;author&gt;Gareth D. Weedall&lt;/author&gt;&lt;author&gt;Leon M. J. Mugenzi&lt;/author&gt;&lt;author&gt;Benjamin D. Menze&lt;/author&gt;&lt;author&gt;Magellan Tchouakui&lt;/author&gt;&lt;author&gt;Sulaiman S. Ibrahim&lt;/author&gt;&lt;author&gt;Nathalie Amvongo-Adjia&lt;/author&gt;&lt;author&gt;Helen Irving&lt;/author&gt;&lt;author&gt;Murielle J. Wondji&lt;/author&gt;&lt;author&gt;Micareme Tchoupo&lt;/author&gt;&lt;author&gt;Rousseau Djouaka&lt;/author&gt;&lt;author&gt;Jacob M. Riveron&lt;/author&gt;&lt;author&gt;Charles S. Wondji&lt;/author&gt;&lt;/authors&gt;&lt;/contributors&gt;&lt;titles&gt;&lt;title&gt;A cytochrome P450 allele confers pyrethroid resistance on a major African malaria vector, reducing insecticide-treated bednet efficacy&lt;/title&gt;&lt;secondary-title&gt;Sci. Transl. Med&lt;/secondary-title&gt;&lt;/titles&gt;&lt;periodical&gt;&lt;full-title&gt;Sci. Transl. Med&lt;/full-title&gt;&lt;/periodical&gt;&lt;dates&gt;&lt;year&gt;2019&lt;/year&gt;&lt;/dates&gt;&lt;urls&gt;&lt;/urls&gt;&lt;/record&gt;&lt;/Cite&gt;&lt;/EndNote&gt;</w:instrText>
      </w:r>
      <w:r w:rsidR="00DA2721">
        <w:rPr>
          <w:rFonts w:ascii="Palatino Linotype" w:eastAsia="Palatino Linotype" w:hAnsi="Palatino Linotype" w:cs="Palatino Linotype"/>
          <w:iCs/>
          <w:sz w:val="24"/>
          <w:szCs w:val="24"/>
        </w:rPr>
        <w:fldChar w:fldCharType="separate"/>
      </w:r>
      <w:r w:rsidR="006160ED" w:rsidRPr="006160ED">
        <w:rPr>
          <w:rFonts w:ascii="Palatino Linotype" w:eastAsia="Palatino Linotype" w:hAnsi="Palatino Linotype" w:cs="Palatino Linotype"/>
          <w:iCs/>
          <w:noProof/>
          <w:sz w:val="24"/>
          <w:szCs w:val="24"/>
          <w:vertAlign w:val="superscript"/>
        </w:rPr>
        <w:t>33</w:t>
      </w:r>
      <w:r w:rsidR="00DA2721">
        <w:rPr>
          <w:rFonts w:ascii="Palatino Linotype" w:eastAsia="Palatino Linotype" w:hAnsi="Palatino Linotype" w:cs="Palatino Linotype"/>
          <w:iCs/>
          <w:sz w:val="24"/>
          <w:szCs w:val="24"/>
        </w:rPr>
        <w:fldChar w:fldCharType="end"/>
      </w:r>
      <w:r w:rsidR="725EAE96" w:rsidRPr="137CD513">
        <w:rPr>
          <w:rFonts w:ascii="Palatino Linotype" w:eastAsia="Palatino Linotype" w:hAnsi="Palatino Linotype" w:cs="Palatino Linotype"/>
          <w:b/>
          <w:bCs/>
          <w:sz w:val="24"/>
          <w:szCs w:val="24"/>
        </w:rPr>
        <w:t xml:space="preserve">. </w:t>
      </w:r>
      <w:r w:rsidR="4E84F28A" w:rsidRPr="77B40369">
        <w:rPr>
          <w:rFonts w:ascii="Palatino Linotype" w:eastAsia="Palatino Linotype" w:hAnsi="Palatino Linotype" w:cs="Palatino Linotype"/>
          <w:sz w:val="24"/>
          <w:szCs w:val="24"/>
        </w:rPr>
        <w:t>However</w:t>
      </w:r>
      <w:r w:rsidR="4E84F28A" w:rsidRPr="137CD513">
        <w:rPr>
          <w:rFonts w:ascii="Palatino Linotype" w:eastAsia="Palatino Linotype" w:hAnsi="Palatino Linotype" w:cs="Palatino Linotype"/>
          <w:sz w:val="24"/>
          <w:szCs w:val="24"/>
        </w:rPr>
        <w:t>, s</w:t>
      </w:r>
      <w:r>
        <w:rPr>
          <w:rFonts w:ascii="Palatino Linotype" w:eastAsia="Palatino Linotype" w:hAnsi="Palatino Linotype" w:cs="Palatino Linotype"/>
          <w:sz w:val="24"/>
          <w:szCs w:val="24"/>
        </w:rPr>
        <w:t>ince our test</w:t>
      </w:r>
      <w:r w:rsidR="56C3EA44" w:rsidRPr="77B40369">
        <w:rPr>
          <w:rFonts w:ascii="Palatino Linotype" w:eastAsia="Palatino Linotype" w:hAnsi="Palatino Linotype" w:cs="Palatino Linotype"/>
          <w:sz w:val="24"/>
          <w:szCs w:val="24"/>
        </w:rPr>
        <w:t>ing</w:t>
      </w:r>
      <w:r>
        <w:rPr>
          <w:rFonts w:ascii="Palatino Linotype" w:eastAsia="Palatino Linotype" w:hAnsi="Palatino Linotype" w:cs="Palatino Linotype"/>
          <w:sz w:val="24"/>
          <w:szCs w:val="24"/>
        </w:rPr>
        <w:t xml:space="preserve"> included only type II pyrethroids, additional data are required to assess potential impacts of </w:t>
      </w:r>
      <w:proofErr w:type="spellStart"/>
      <w:r w:rsidRPr="137CD513">
        <w:rPr>
          <w:rFonts w:ascii="Palatino Linotype" w:eastAsia="Palatino Linotype" w:hAnsi="Palatino Linotype" w:cs="Palatino Linotype"/>
          <w:i/>
          <w:iCs/>
          <w:sz w:val="24"/>
          <w:szCs w:val="24"/>
        </w:rPr>
        <w:t>kdr</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 xml:space="preserve">on other pyrethroids and on commercial products. The association of </w:t>
      </w:r>
      <w:proofErr w:type="spellStart"/>
      <w:r w:rsidRPr="137CD513">
        <w:rPr>
          <w:rFonts w:ascii="Palatino Linotype" w:eastAsia="Palatino Linotype" w:hAnsi="Palatino Linotype" w:cs="Palatino Linotype"/>
          <w:i/>
          <w:iCs/>
          <w:sz w:val="24"/>
          <w:szCs w:val="24"/>
        </w:rPr>
        <w:t>kdr</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 xml:space="preserve">with resistance to DDT but not pyrethroids, combined with selection signals and recently declining </w:t>
      </w:r>
      <w:proofErr w:type="spellStart"/>
      <w:r w:rsidRPr="137CD513">
        <w:rPr>
          <w:rFonts w:ascii="Palatino Linotype" w:eastAsia="Palatino Linotype" w:hAnsi="Palatino Linotype" w:cs="Palatino Linotype"/>
          <w:i/>
          <w:iCs/>
          <w:sz w:val="24"/>
          <w:szCs w:val="24"/>
        </w:rPr>
        <w:t>kdr</w:t>
      </w:r>
      <w:proofErr w:type="spellEnd"/>
      <w:r w:rsidRPr="137CD513">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 xml:space="preserve">allele frequencies where we have time series, suggests recent-past, rather than contemporary </w:t>
      </w:r>
      <w:r w:rsidR="21739EAD">
        <w:rPr>
          <w:rFonts w:ascii="Palatino Linotype" w:eastAsia="Palatino Linotype" w:hAnsi="Palatino Linotype" w:cs="Palatino Linotype"/>
          <w:sz w:val="24"/>
          <w:szCs w:val="24"/>
        </w:rPr>
        <w:t>selection,</w:t>
      </w:r>
      <w:r>
        <w:rPr>
          <w:rFonts w:ascii="Palatino Linotype" w:eastAsia="Palatino Linotype" w:hAnsi="Palatino Linotype" w:cs="Palatino Linotype"/>
          <w:sz w:val="24"/>
          <w:szCs w:val="24"/>
        </w:rPr>
        <w:t xml:space="preserve"> perhaps due to factors other than the current use of public health pesticides.</w:t>
      </w:r>
    </w:p>
    <w:p w14:paraId="53FA3D12" w14:textId="1984C841" w:rsidR="005E2CB0" w:rsidRPr="00750CD1" w:rsidRDefault="000073CA">
      <w:pPr>
        <w:spacing w:line="360" w:lineRule="auto"/>
        <w:rPr>
          <w:rFonts w:ascii="Palatino Linotype" w:eastAsia="Palatino Linotype" w:hAnsi="Palatino Linotype" w:cs="Palatino Linotype"/>
          <w:b/>
          <w:bCs/>
          <w:sz w:val="24"/>
          <w:szCs w:val="24"/>
        </w:rPr>
        <w:pPrChange w:id="197" w:author="Joel Ouma Odero (PGR)" w:date="2024-05-01T12:33:00Z">
          <w:pPr>
            <w:spacing w:line="360" w:lineRule="auto"/>
            <w:jc w:val="both"/>
          </w:pPr>
        </w:pPrChange>
      </w:pPr>
      <w:r w:rsidRPr="00750CD1">
        <w:rPr>
          <w:rFonts w:ascii="Palatino Linotype" w:eastAsia="Palatino Linotype" w:hAnsi="Palatino Linotype" w:cs="Palatino Linotype"/>
          <w:b/>
          <w:bCs/>
          <w:sz w:val="24"/>
          <w:szCs w:val="24"/>
        </w:rPr>
        <w:t>Discussion</w:t>
      </w:r>
    </w:p>
    <w:p w14:paraId="1CAB727E" w14:textId="5C1385CE" w:rsidR="00AE6CFA" w:rsidRDefault="000073CA">
      <w:pPr>
        <w:spacing w:line="360" w:lineRule="auto"/>
        <w:ind w:firstLine="720"/>
        <w:rPr>
          <w:rFonts w:ascii="Palatino Linotype" w:eastAsia="Palatino Linotype" w:hAnsi="Palatino Linotype" w:cs="Palatino Linotype"/>
          <w:sz w:val="24"/>
          <w:szCs w:val="24"/>
        </w:rPr>
        <w:pPrChange w:id="198" w:author="Joel Ouma Odero (PGR)" w:date="2024-05-01T12:33:00Z">
          <w:pPr>
            <w:spacing w:line="360" w:lineRule="auto"/>
            <w:ind w:firstLine="720"/>
            <w:jc w:val="both"/>
          </w:pPr>
        </w:pPrChange>
      </w:pPr>
      <w:r w:rsidRPr="000073CA">
        <w:rPr>
          <w:rFonts w:ascii="Palatino Linotype" w:eastAsia="Palatino Linotype" w:hAnsi="Palatino Linotype" w:cs="Palatino Linotype"/>
          <w:sz w:val="24"/>
          <w:szCs w:val="24"/>
        </w:rPr>
        <w:t xml:space="preserve">In a genomic surveillance study in </w:t>
      </w:r>
      <w:r w:rsidR="00C33968">
        <w:rPr>
          <w:rFonts w:ascii="Palatino Linotype" w:eastAsia="Palatino Linotype" w:hAnsi="Palatino Linotype" w:cs="Palatino Linotype"/>
          <w:sz w:val="24"/>
          <w:szCs w:val="24"/>
        </w:rPr>
        <w:t xml:space="preserve">Tanzanian </w:t>
      </w:r>
      <w:r w:rsidRPr="000073CA">
        <w:rPr>
          <w:rFonts w:ascii="Palatino Linotype" w:eastAsia="Palatino Linotype" w:hAnsi="Palatino Linotype" w:cs="Palatino Linotype"/>
          <w:i/>
          <w:iCs/>
          <w:sz w:val="24"/>
          <w:szCs w:val="24"/>
        </w:rPr>
        <w:t xml:space="preserve">An. </w:t>
      </w:r>
      <w:proofErr w:type="spellStart"/>
      <w:r w:rsidRPr="000073CA">
        <w:rPr>
          <w:rFonts w:ascii="Palatino Linotype" w:eastAsia="Palatino Linotype" w:hAnsi="Palatino Linotype" w:cs="Palatino Linotype"/>
          <w:i/>
          <w:iCs/>
          <w:sz w:val="24"/>
          <w:szCs w:val="24"/>
        </w:rPr>
        <w:t>funestus</w:t>
      </w:r>
      <w:proofErr w:type="spellEnd"/>
      <w:r w:rsidRPr="000073CA">
        <w:rPr>
          <w:rFonts w:ascii="Palatino Linotype" w:eastAsia="Palatino Linotype" w:hAnsi="Palatino Linotype" w:cs="Palatino Linotype"/>
          <w:sz w:val="24"/>
          <w:szCs w:val="24"/>
        </w:rPr>
        <w:t xml:space="preserve">, we discovered eight novel </w:t>
      </w:r>
      <w:proofErr w:type="spellStart"/>
      <w:r w:rsidRPr="000073CA">
        <w:rPr>
          <w:rFonts w:ascii="Palatino Linotype" w:eastAsia="Palatino Linotype" w:hAnsi="Palatino Linotype" w:cs="Palatino Linotype"/>
          <w:i/>
          <w:iCs/>
          <w:sz w:val="24"/>
          <w:szCs w:val="24"/>
        </w:rPr>
        <w:t>Vgsc</w:t>
      </w:r>
      <w:proofErr w:type="spellEnd"/>
      <w:r w:rsidRPr="000073CA">
        <w:rPr>
          <w:rFonts w:ascii="Palatino Linotype" w:eastAsia="Palatino Linotype" w:hAnsi="Palatino Linotype" w:cs="Palatino Linotype"/>
          <w:sz w:val="24"/>
          <w:szCs w:val="24"/>
        </w:rPr>
        <w:t xml:space="preserve"> mutations. Two of these, L976F and P1842S, </w:t>
      </w:r>
      <w:r w:rsidR="00C33968">
        <w:rPr>
          <w:rFonts w:ascii="Palatino Linotype" w:eastAsia="Palatino Linotype" w:hAnsi="Palatino Linotype" w:cs="Palatino Linotype"/>
          <w:sz w:val="24"/>
          <w:szCs w:val="24"/>
        </w:rPr>
        <w:t xml:space="preserve">confer </w:t>
      </w:r>
      <w:r w:rsidR="00C33968">
        <w:rPr>
          <w:rFonts w:ascii="Palatino Linotype" w:eastAsia="Palatino Linotype" w:hAnsi="Palatino Linotype" w:cs="Palatino Linotype"/>
          <w:i/>
          <w:iCs/>
          <w:sz w:val="24"/>
          <w:szCs w:val="24"/>
        </w:rPr>
        <w:t xml:space="preserve">knockdown resistance </w:t>
      </w:r>
      <w:r w:rsidR="00C33968">
        <w:rPr>
          <w:rFonts w:ascii="Palatino Linotype" w:eastAsia="Palatino Linotype" w:hAnsi="Palatino Linotype" w:cs="Palatino Linotype"/>
          <w:sz w:val="24"/>
          <w:szCs w:val="24"/>
        </w:rPr>
        <w:t>(</w:t>
      </w:r>
      <w:proofErr w:type="spellStart"/>
      <w:r w:rsidR="00C33968">
        <w:rPr>
          <w:rFonts w:ascii="Palatino Linotype" w:eastAsia="Palatino Linotype" w:hAnsi="Palatino Linotype" w:cs="Palatino Linotype"/>
          <w:i/>
          <w:iCs/>
          <w:sz w:val="24"/>
          <w:szCs w:val="24"/>
        </w:rPr>
        <w:t>kdr</w:t>
      </w:r>
      <w:proofErr w:type="spellEnd"/>
      <w:r w:rsidR="00C33968">
        <w:rPr>
          <w:rFonts w:ascii="Palatino Linotype" w:eastAsia="Palatino Linotype" w:hAnsi="Palatino Linotype" w:cs="Palatino Linotype"/>
          <w:sz w:val="24"/>
          <w:szCs w:val="24"/>
        </w:rPr>
        <w:t xml:space="preserve">), </w:t>
      </w:r>
      <w:r w:rsidR="00D50ABF">
        <w:rPr>
          <w:rFonts w:ascii="Palatino Linotype" w:eastAsia="Palatino Linotype" w:hAnsi="Palatino Linotype" w:cs="Palatino Linotype"/>
          <w:sz w:val="24"/>
          <w:szCs w:val="24"/>
        </w:rPr>
        <w:t>occurring in</w:t>
      </w:r>
      <w:r w:rsidRPr="000073CA">
        <w:rPr>
          <w:rFonts w:ascii="Palatino Linotype" w:eastAsia="Palatino Linotype" w:hAnsi="Palatino Linotype" w:cs="Palatino Linotype"/>
          <w:sz w:val="24"/>
          <w:szCs w:val="24"/>
        </w:rPr>
        <w:t xml:space="preserve"> </w:t>
      </w:r>
      <w:r w:rsidR="00D50ABF">
        <w:rPr>
          <w:rFonts w:ascii="Palatino Linotype" w:eastAsia="Palatino Linotype" w:hAnsi="Palatino Linotype" w:cs="Palatino Linotype"/>
          <w:sz w:val="24"/>
          <w:szCs w:val="24"/>
        </w:rPr>
        <w:t>tight</w:t>
      </w:r>
      <w:r w:rsidRPr="000073CA">
        <w:rPr>
          <w:rFonts w:ascii="Palatino Linotype" w:eastAsia="Palatino Linotype" w:hAnsi="Palatino Linotype" w:cs="Palatino Linotype"/>
          <w:sz w:val="24"/>
          <w:szCs w:val="24"/>
        </w:rPr>
        <w:t xml:space="preserve"> linkage disequilibrium and at high frequencies (up to 90%) in the Morogoro region over 4 years</w:t>
      </w:r>
      <w:r w:rsidR="00B8210A">
        <w:rPr>
          <w:rFonts w:ascii="Palatino Linotype" w:eastAsia="Palatino Linotype" w:hAnsi="Palatino Linotype" w:cs="Palatino Linotype"/>
          <w:sz w:val="24"/>
          <w:szCs w:val="24"/>
        </w:rPr>
        <w:t xml:space="preserve">, with limited </w:t>
      </w:r>
      <w:r w:rsidRPr="000073CA">
        <w:rPr>
          <w:rFonts w:ascii="Palatino Linotype" w:eastAsia="Palatino Linotype" w:hAnsi="Palatino Linotype" w:cs="Palatino Linotype"/>
          <w:sz w:val="24"/>
          <w:szCs w:val="24"/>
        </w:rPr>
        <w:t xml:space="preserve">spread to neighbouring regions. The mutation L976F showed an association with resistance to DDT, but not to </w:t>
      </w:r>
      <w:r w:rsidR="0009061D">
        <w:rPr>
          <w:rFonts w:ascii="Palatino Linotype" w:eastAsia="Palatino Linotype" w:hAnsi="Palatino Linotype" w:cs="Palatino Linotype"/>
          <w:sz w:val="24"/>
          <w:szCs w:val="24"/>
        </w:rPr>
        <w:t xml:space="preserve">pyrethroid </w:t>
      </w:r>
      <w:r w:rsidRPr="000073CA">
        <w:rPr>
          <w:rFonts w:ascii="Palatino Linotype" w:eastAsia="Palatino Linotype" w:hAnsi="Palatino Linotype" w:cs="Palatino Linotype"/>
          <w:sz w:val="24"/>
          <w:szCs w:val="24"/>
        </w:rPr>
        <w:t>insecticide</w:t>
      </w:r>
      <w:r w:rsidR="0009061D">
        <w:rPr>
          <w:rFonts w:ascii="Palatino Linotype" w:eastAsia="Palatino Linotype" w:hAnsi="Palatino Linotype" w:cs="Palatino Linotype"/>
          <w:sz w:val="24"/>
          <w:szCs w:val="24"/>
        </w:rPr>
        <w:t>s</w:t>
      </w:r>
      <w:r w:rsidRPr="000073CA">
        <w:rPr>
          <w:rFonts w:ascii="Palatino Linotype" w:eastAsia="Palatino Linotype" w:hAnsi="Palatino Linotype" w:cs="Palatino Linotype"/>
          <w:sz w:val="24"/>
          <w:szCs w:val="24"/>
        </w:rPr>
        <w:t xml:space="preserve">. </w:t>
      </w:r>
      <w:r w:rsidR="00AE6CFA">
        <w:rPr>
          <w:rFonts w:ascii="Palatino Linotype" w:eastAsia="Palatino Linotype" w:hAnsi="Palatino Linotype" w:cs="Palatino Linotype"/>
          <w:sz w:val="24"/>
          <w:szCs w:val="24"/>
        </w:rPr>
        <w:t xml:space="preserve">The role of </w:t>
      </w:r>
      <w:proofErr w:type="spellStart"/>
      <w:r w:rsidR="00AE6CFA">
        <w:rPr>
          <w:rFonts w:ascii="Palatino Linotype" w:eastAsia="Palatino Linotype" w:hAnsi="Palatino Linotype" w:cs="Palatino Linotype"/>
          <w:i/>
          <w:iCs/>
          <w:sz w:val="24"/>
          <w:szCs w:val="24"/>
        </w:rPr>
        <w:t>kdr</w:t>
      </w:r>
      <w:proofErr w:type="spellEnd"/>
      <w:r w:rsidR="00AE6CFA">
        <w:rPr>
          <w:rFonts w:ascii="Palatino Linotype" w:eastAsia="Palatino Linotype" w:hAnsi="Palatino Linotype" w:cs="Palatino Linotype"/>
          <w:i/>
          <w:iCs/>
          <w:sz w:val="24"/>
          <w:szCs w:val="24"/>
        </w:rPr>
        <w:t xml:space="preserve"> </w:t>
      </w:r>
      <w:r w:rsidR="00AE6CFA">
        <w:rPr>
          <w:rFonts w:ascii="Palatino Linotype" w:eastAsia="Palatino Linotype" w:hAnsi="Palatino Linotype" w:cs="Palatino Linotype"/>
          <w:sz w:val="24"/>
          <w:szCs w:val="24"/>
        </w:rPr>
        <w:t xml:space="preserve">in pyrethroid resistance phenotypes in other </w:t>
      </w:r>
      <w:r w:rsidR="00AE6CFA">
        <w:rPr>
          <w:rFonts w:ascii="Palatino Linotype" w:eastAsia="Palatino Linotype" w:hAnsi="Palatino Linotype" w:cs="Palatino Linotype"/>
          <w:i/>
          <w:iCs/>
          <w:sz w:val="24"/>
          <w:szCs w:val="24"/>
        </w:rPr>
        <w:t>Aedes, Cul</w:t>
      </w:r>
      <w:r w:rsidR="000674AA">
        <w:rPr>
          <w:rFonts w:ascii="Palatino Linotype" w:eastAsia="Palatino Linotype" w:hAnsi="Palatino Linotype" w:cs="Palatino Linotype"/>
          <w:i/>
          <w:iCs/>
          <w:sz w:val="24"/>
          <w:szCs w:val="24"/>
        </w:rPr>
        <w:t>e</w:t>
      </w:r>
      <w:r w:rsidR="00AE6CFA">
        <w:rPr>
          <w:rFonts w:ascii="Palatino Linotype" w:eastAsia="Palatino Linotype" w:hAnsi="Palatino Linotype" w:cs="Palatino Linotype"/>
          <w:i/>
          <w:iCs/>
          <w:sz w:val="24"/>
          <w:szCs w:val="24"/>
        </w:rPr>
        <w:t xml:space="preserve">x </w:t>
      </w:r>
      <w:r w:rsidR="00AE6CFA">
        <w:rPr>
          <w:rFonts w:ascii="Palatino Linotype" w:eastAsia="Palatino Linotype" w:hAnsi="Palatino Linotype" w:cs="Palatino Linotype"/>
          <w:sz w:val="24"/>
          <w:szCs w:val="24"/>
        </w:rPr>
        <w:t xml:space="preserve">and </w:t>
      </w:r>
      <w:r w:rsidR="00AE6CFA">
        <w:rPr>
          <w:rFonts w:ascii="Palatino Linotype" w:eastAsia="Palatino Linotype" w:hAnsi="Palatino Linotype" w:cs="Palatino Linotype"/>
          <w:i/>
          <w:iCs/>
          <w:sz w:val="24"/>
          <w:szCs w:val="24"/>
        </w:rPr>
        <w:t xml:space="preserve">Anopheles </w:t>
      </w:r>
      <w:r w:rsidR="00AE6CFA">
        <w:rPr>
          <w:rFonts w:ascii="Palatino Linotype" w:eastAsia="Palatino Linotype" w:hAnsi="Palatino Linotype" w:cs="Palatino Linotype"/>
          <w:sz w:val="24"/>
          <w:szCs w:val="24"/>
        </w:rPr>
        <w:t xml:space="preserve">vectors, make the </w:t>
      </w:r>
      <w:r w:rsidR="00F90EA4">
        <w:rPr>
          <w:rFonts w:ascii="Palatino Linotype" w:eastAsia="Palatino Linotype" w:hAnsi="Palatino Linotype" w:cs="Palatino Linotype"/>
          <w:sz w:val="24"/>
          <w:szCs w:val="24"/>
        </w:rPr>
        <w:t>discovery</w:t>
      </w:r>
      <w:r w:rsidR="00AE6CFA">
        <w:rPr>
          <w:rFonts w:ascii="Palatino Linotype" w:eastAsia="Palatino Linotype" w:hAnsi="Palatino Linotype" w:cs="Palatino Linotype"/>
          <w:sz w:val="24"/>
          <w:szCs w:val="24"/>
        </w:rPr>
        <w:t xml:space="preserve"> of </w:t>
      </w:r>
      <w:proofErr w:type="spellStart"/>
      <w:r w:rsidR="00AE6CFA">
        <w:rPr>
          <w:rFonts w:ascii="Palatino Linotype" w:eastAsia="Palatino Linotype" w:hAnsi="Palatino Linotype" w:cs="Palatino Linotype"/>
          <w:i/>
          <w:iCs/>
          <w:sz w:val="24"/>
          <w:szCs w:val="24"/>
        </w:rPr>
        <w:t>kdr</w:t>
      </w:r>
      <w:proofErr w:type="spellEnd"/>
      <w:r w:rsidR="00AE6CFA">
        <w:rPr>
          <w:rFonts w:ascii="Palatino Linotype" w:eastAsia="Palatino Linotype" w:hAnsi="Palatino Linotype" w:cs="Palatino Linotype"/>
          <w:i/>
          <w:iCs/>
          <w:sz w:val="24"/>
          <w:szCs w:val="24"/>
        </w:rPr>
        <w:t xml:space="preserve"> </w:t>
      </w:r>
      <w:r w:rsidR="00AE6CFA">
        <w:rPr>
          <w:rFonts w:ascii="Palatino Linotype" w:eastAsia="Palatino Linotype" w:hAnsi="Palatino Linotype" w:cs="Palatino Linotype"/>
          <w:sz w:val="24"/>
          <w:szCs w:val="24"/>
        </w:rPr>
        <w:t xml:space="preserve">in </w:t>
      </w:r>
      <w:r w:rsidR="00AE6CFA">
        <w:rPr>
          <w:rFonts w:ascii="Palatino Linotype" w:eastAsia="Palatino Linotype" w:hAnsi="Palatino Linotype" w:cs="Palatino Linotype"/>
          <w:i/>
          <w:iCs/>
          <w:sz w:val="24"/>
          <w:szCs w:val="24"/>
        </w:rPr>
        <w:t xml:space="preserve">An. </w:t>
      </w:r>
      <w:proofErr w:type="spellStart"/>
      <w:r w:rsidR="00AE6CFA">
        <w:rPr>
          <w:rFonts w:ascii="Palatino Linotype" w:eastAsia="Palatino Linotype" w:hAnsi="Palatino Linotype" w:cs="Palatino Linotype"/>
          <w:i/>
          <w:iCs/>
          <w:sz w:val="24"/>
          <w:szCs w:val="24"/>
        </w:rPr>
        <w:t>funestus</w:t>
      </w:r>
      <w:proofErr w:type="spellEnd"/>
      <w:r w:rsidR="00F90EA4">
        <w:rPr>
          <w:rFonts w:ascii="Palatino Linotype" w:eastAsia="Palatino Linotype" w:hAnsi="Palatino Linotype" w:cs="Palatino Linotype"/>
          <w:i/>
          <w:iCs/>
          <w:sz w:val="24"/>
          <w:szCs w:val="24"/>
        </w:rPr>
        <w:t xml:space="preserve"> </w:t>
      </w:r>
      <w:r w:rsidR="00F90EA4">
        <w:rPr>
          <w:rFonts w:ascii="Palatino Linotype" w:eastAsia="Palatino Linotype" w:hAnsi="Palatino Linotype" w:cs="Palatino Linotype"/>
          <w:sz w:val="24"/>
          <w:szCs w:val="24"/>
        </w:rPr>
        <w:t>a</w:t>
      </w:r>
      <w:r w:rsidR="00AE6CFA">
        <w:rPr>
          <w:rFonts w:ascii="Palatino Linotype" w:eastAsia="Palatino Linotype" w:hAnsi="Palatino Linotype" w:cs="Palatino Linotype"/>
          <w:i/>
          <w:iCs/>
          <w:sz w:val="24"/>
          <w:szCs w:val="24"/>
        </w:rPr>
        <w:t xml:space="preserve"> </w:t>
      </w:r>
      <w:r w:rsidR="00F90EA4" w:rsidRPr="137CD513">
        <w:rPr>
          <w:rFonts w:ascii="Palatino Linotype" w:eastAsia="Palatino Linotype" w:hAnsi="Palatino Linotype" w:cs="Palatino Linotype"/>
          <w:sz w:val="24"/>
          <w:szCs w:val="24"/>
          <w:highlight w:val="white"/>
        </w:rPr>
        <w:t>significant and unwelcome development that has the potential to pose a new threat to vector control in the region</w:t>
      </w:r>
      <w:r w:rsidR="00F90EA4">
        <w:rPr>
          <w:rFonts w:ascii="Palatino Linotype" w:eastAsia="Palatino Linotype" w:hAnsi="Palatino Linotype" w:cs="Palatino Linotype"/>
          <w:sz w:val="24"/>
          <w:szCs w:val="24"/>
        </w:rPr>
        <w:t xml:space="preserve">. </w:t>
      </w:r>
      <w:r w:rsidR="00DF3738" w:rsidRPr="137CD513">
        <w:rPr>
          <w:rFonts w:ascii="Palatino Linotype" w:eastAsia="Palatino Linotype" w:hAnsi="Palatino Linotype" w:cs="Palatino Linotype"/>
          <w:sz w:val="24"/>
          <w:szCs w:val="24"/>
        </w:rPr>
        <w:t xml:space="preserve">Reassuringly, </w:t>
      </w:r>
      <w:r w:rsidR="00DF3738">
        <w:rPr>
          <w:rFonts w:ascii="Palatino Linotype" w:eastAsia="Palatino Linotype" w:hAnsi="Palatino Linotype" w:cs="Palatino Linotype"/>
          <w:sz w:val="24"/>
          <w:szCs w:val="24"/>
        </w:rPr>
        <w:t xml:space="preserve">a lack of association between </w:t>
      </w:r>
      <w:proofErr w:type="spellStart"/>
      <w:r w:rsidR="00DF3738">
        <w:rPr>
          <w:rFonts w:ascii="Palatino Linotype" w:eastAsia="Palatino Linotype" w:hAnsi="Palatino Linotype" w:cs="Palatino Linotype"/>
          <w:i/>
          <w:iCs/>
          <w:sz w:val="24"/>
          <w:szCs w:val="24"/>
        </w:rPr>
        <w:t>kdr</w:t>
      </w:r>
      <w:proofErr w:type="spellEnd"/>
      <w:r w:rsidR="00DF3738">
        <w:rPr>
          <w:rFonts w:ascii="Palatino Linotype" w:eastAsia="Palatino Linotype" w:hAnsi="Palatino Linotype" w:cs="Palatino Linotype"/>
          <w:i/>
          <w:iCs/>
          <w:sz w:val="24"/>
          <w:szCs w:val="24"/>
        </w:rPr>
        <w:t xml:space="preserve"> </w:t>
      </w:r>
      <w:r w:rsidR="00DF3738">
        <w:rPr>
          <w:rFonts w:ascii="Palatino Linotype" w:eastAsia="Palatino Linotype" w:hAnsi="Palatino Linotype" w:cs="Palatino Linotype"/>
          <w:sz w:val="24"/>
          <w:szCs w:val="24"/>
        </w:rPr>
        <w:t xml:space="preserve">and </w:t>
      </w:r>
      <w:del w:id="199" w:author="Francesco Baldini" w:date="2024-05-01T15:58:00Z">
        <w:r w:rsidR="00DF3738" w:rsidDel="00B36E48">
          <w:rPr>
            <w:rFonts w:ascii="Palatino Linotype" w:eastAsia="Palatino Linotype" w:hAnsi="Palatino Linotype" w:cs="Palatino Linotype"/>
            <w:sz w:val="24"/>
            <w:szCs w:val="24"/>
          </w:rPr>
          <w:delText>deltmethrin</w:delText>
        </w:r>
      </w:del>
      <w:ins w:id="200" w:author="Francesco Baldini" w:date="2024-05-01T15:58:00Z">
        <w:r w:rsidR="00B36E48">
          <w:rPr>
            <w:rFonts w:ascii="Palatino Linotype" w:eastAsia="Palatino Linotype" w:hAnsi="Palatino Linotype" w:cs="Palatino Linotype"/>
            <w:sz w:val="24"/>
            <w:szCs w:val="24"/>
          </w:rPr>
          <w:t>deltamethrin</w:t>
        </w:r>
      </w:ins>
      <w:r w:rsidR="00DF3738">
        <w:rPr>
          <w:rFonts w:ascii="Palatino Linotype" w:eastAsia="Palatino Linotype" w:hAnsi="Palatino Linotype" w:cs="Palatino Linotype"/>
          <w:sz w:val="24"/>
          <w:szCs w:val="24"/>
        </w:rPr>
        <w:t xml:space="preserve"> resistance indicates that </w:t>
      </w:r>
      <w:r w:rsidR="00DF3738" w:rsidRPr="137CD513">
        <w:rPr>
          <w:rFonts w:ascii="Palatino Linotype" w:eastAsia="Palatino Linotype" w:hAnsi="Palatino Linotype" w:cs="Palatino Linotype"/>
          <w:sz w:val="24"/>
          <w:szCs w:val="24"/>
        </w:rPr>
        <w:t xml:space="preserve">the emergence of </w:t>
      </w:r>
      <w:proofErr w:type="spellStart"/>
      <w:r w:rsidR="00DF3738" w:rsidRPr="137CD513">
        <w:rPr>
          <w:rFonts w:ascii="Palatino Linotype" w:eastAsia="Palatino Linotype" w:hAnsi="Palatino Linotype" w:cs="Palatino Linotype"/>
          <w:i/>
          <w:iCs/>
          <w:sz w:val="24"/>
          <w:szCs w:val="24"/>
        </w:rPr>
        <w:t>kdr</w:t>
      </w:r>
      <w:proofErr w:type="spellEnd"/>
      <w:r w:rsidR="00DF3738" w:rsidRPr="137CD513">
        <w:rPr>
          <w:rFonts w:ascii="Palatino Linotype" w:eastAsia="Palatino Linotype" w:hAnsi="Palatino Linotype" w:cs="Palatino Linotype"/>
          <w:i/>
          <w:iCs/>
          <w:sz w:val="24"/>
          <w:szCs w:val="24"/>
        </w:rPr>
        <w:t xml:space="preserve"> </w:t>
      </w:r>
      <w:r w:rsidR="00DF3738" w:rsidRPr="137CD513">
        <w:rPr>
          <w:rFonts w:ascii="Palatino Linotype" w:eastAsia="Palatino Linotype" w:hAnsi="Palatino Linotype" w:cs="Palatino Linotype"/>
          <w:sz w:val="24"/>
          <w:szCs w:val="24"/>
        </w:rPr>
        <w:t>is not linked to, nor is presently likely to threaten, the mass rollout of PBO-pyrethroid bed</w:t>
      </w:r>
      <w:r w:rsidR="00DF3738">
        <w:rPr>
          <w:rFonts w:ascii="Palatino Linotype" w:eastAsia="Palatino Linotype" w:hAnsi="Palatino Linotype" w:cs="Palatino Linotype"/>
          <w:sz w:val="24"/>
          <w:szCs w:val="24"/>
        </w:rPr>
        <w:t xml:space="preserve"> </w:t>
      </w:r>
      <w:r w:rsidR="00DF3738" w:rsidRPr="137CD513">
        <w:rPr>
          <w:rFonts w:ascii="Palatino Linotype" w:eastAsia="Palatino Linotype" w:hAnsi="Palatino Linotype" w:cs="Palatino Linotype"/>
          <w:sz w:val="24"/>
          <w:szCs w:val="24"/>
        </w:rPr>
        <w:t>nets currently underway in Tanzania as a response to IR</w:t>
      </w:r>
      <w:ins w:id="201" w:author="Joel Ouma Odero (PGR)" w:date="2024-04-19T13:44:00Z">
        <w:r w:rsidR="00EE5A20">
          <w:rPr>
            <w:rFonts w:ascii="Palatino Linotype" w:eastAsia="Palatino Linotype" w:hAnsi="Palatino Linotype" w:cs="Palatino Linotype"/>
            <w:sz w:val="24"/>
            <w:szCs w:val="24"/>
          </w:rPr>
          <w:t xml:space="preserve"> (</w:t>
        </w:r>
        <w:r w:rsidR="00EE5A20" w:rsidRPr="00EE5A20">
          <w:rPr>
            <w:rFonts w:ascii="Palatino Linotype" w:eastAsia="Palatino Linotype" w:hAnsi="Palatino Linotype" w:cs="Palatino Linotype"/>
            <w:b/>
            <w:bCs/>
            <w:sz w:val="24"/>
            <w:szCs w:val="24"/>
            <w:rPrChange w:id="202" w:author="Joel Ouma Odero (PGR)" w:date="2024-04-19T13:44:00Z">
              <w:rPr>
                <w:rFonts w:ascii="Palatino Linotype" w:eastAsia="Palatino Linotype" w:hAnsi="Palatino Linotype" w:cs="Palatino Linotype"/>
                <w:sz w:val="24"/>
                <w:szCs w:val="24"/>
              </w:rPr>
            </w:rPrChange>
          </w:rPr>
          <w:t>REF</w:t>
        </w:r>
        <w:r w:rsidR="00EE5A20">
          <w:rPr>
            <w:rFonts w:ascii="Palatino Linotype" w:eastAsia="Palatino Linotype" w:hAnsi="Palatino Linotype" w:cs="Palatino Linotype"/>
            <w:sz w:val="24"/>
            <w:szCs w:val="24"/>
          </w:rPr>
          <w:t>)</w:t>
        </w:r>
      </w:ins>
      <w:r w:rsidR="00DF3738" w:rsidRPr="137CD513">
        <w:rPr>
          <w:rFonts w:ascii="Palatino Linotype" w:eastAsia="Palatino Linotype" w:hAnsi="Palatino Linotype" w:cs="Palatino Linotype"/>
          <w:sz w:val="24"/>
          <w:szCs w:val="24"/>
        </w:rPr>
        <w:t xml:space="preserve">. </w:t>
      </w:r>
      <w:del w:id="203" w:author="Francesco Baldini" w:date="2024-05-01T15:58:00Z">
        <w:r w:rsidR="00DF3738" w:rsidRPr="137CD513" w:rsidDel="00B36E48">
          <w:rPr>
            <w:rFonts w:ascii="Palatino Linotype" w:eastAsia="Palatino Linotype" w:hAnsi="Palatino Linotype" w:cs="Palatino Linotype"/>
            <w:sz w:val="24"/>
            <w:szCs w:val="24"/>
          </w:rPr>
          <w:delText xml:space="preserve">This </w:delText>
        </w:r>
      </w:del>
      <w:ins w:id="204" w:author="Francesco Baldini" w:date="2024-05-01T15:58:00Z">
        <w:r w:rsidR="00B36E48">
          <w:rPr>
            <w:rFonts w:ascii="Palatino Linotype" w:eastAsia="Palatino Linotype" w:hAnsi="Palatino Linotype" w:cs="Palatino Linotype"/>
            <w:sz w:val="24"/>
            <w:szCs w:val="24"/>
          </w:rPr>
          <w:t>However, t</w:t>
        </w:r>
        <w:r w:rsidR="00B36E48" w:rsidRPr="137CD513">
          <w:rPr>
            <w:rFonts w:ascii="Palatino Linotype" w:eastAsia="Palatino Linotype" w:hAnsi="Palatino Linotype" w:cs="Palatino Linotype"/>
            <w:sz w:val="24"/>
            <w:szCs w:val="24"/>
          </w:rPr>
          <w:t xml:space="preserve">his </w:t>
        </w:r>
      </w:ins>
      <w:r w:rsidR="00DF3738" w:rsidRPr="137CD513">
        <w:rPr>
          <w:rFonts w:ascii="Palatino Linotype" w:eastAsia="Palatino Linotype" w:hAnsi="Palatino Linotype" w:cs="Palatino Linotype"/>
          <w:sz w:val="24"/>
          <w:szCs w:val="24"/>
        </w:rPr>
        <w:t xml:space="preserve">does not preclude a role for </w:t>
      </w:r>
      <w:proofErr w:type="spellStart"/>
      <w:r w:rsidR="00DF3738" w:rsidRPr="137CD513">
        <w:rPr>
          <w:rFonts w:ascii="Palatino Linotype" w:eastAsia="Palatino Linotype" w:hAnsi="Palatino Linotype" w:cs="Palatino Linotype"/>
          <w:i/>
          <w:iCs/>
          <w:sz w:val="24"/>
          <w:szCs w:val="24"/>
        </w:rPr>
        <w:t>kdr</w:t>
      </w:r>
      <w:proofErr w:type="spellEnd"/>
      <w:r w:rsidR="00DF3738" w:rsidRPr="137CD513">
        <w:rPr>
          <w:rFonts w:ascii="Palatino Linotype" w:eastAsia="Palatino Linotype" w:hAnsi="Palatino Linotype" w:cs="Palatino Linotype"/>
          <w:i/>
          <w:iCs/>
          <w:sz w:val="24"/>
          <w:szCs w:val="24"/>
        </w:rPr>
        <w:t xml:space="preserve"> </w:t>
      </w:r>
      <w:r w:rsidR="00DF3738" w:rsidRPr="137CD513">
        <w:rPr>
          <w:rFonts w:ascii="Palatino Linotype" w:eastAsia="Palatino Linotype" w:hAnsi="Palatino Linotype" w:cs="Palatino Linotype"/>
          <w:sz w:val="24"/>
          <w:szCs w:val="24"/>
        </w:rPr>
        <w:t xml:space="preserve">in the </w:t>
      </w:r>
      <w:r w:rsidR="00DF3738" w:rsidRPr="137CD513">
        <w:rPr>
          <w:rFonts w:ascii="Palatino Linotype" w:eastAsia="Palatino Linotype" w:hAnsi="Palatino Linotype" w:cs="Palatino Linotype"/>
          <w:i/>
          <w:iCs/>
          <w:sz w:val="24"/>
          <w:szCs w:val="24"/>
        </w:rPr>
        <w:t xml:space="preserve">An. </w:t>
      </w:r>
      <w:proofErr w:type="spellStart"/>
      <w:r w:rsidR="00DF3738" w:rsidRPr="137CD513">
        <w:rPr>
          <w:rFonts w:ascii="Palatino Linotype" w:eastAsia="Palatino Linotype" w:hAnsi="Palatino Linotype" w:cs="Palatino Linotype"/>
          <w:i/>
          <w:iCs/>
          <w:sz w:val="24"/>
          <w:szCs w:val="24"/>
        </w:rPr>
        <w:t>funestus</w:t>
      </w:r>
      <w:proofErr w:type="spellEnd"/>
      <w:r w:rsidR="00DF3738" w:rsidRPr="137CD513">
        <w:rPr>
          <w:rFonts w:ascii="Palatino Linotype" w:eastAsia="Palatino Linotype" w:hAnsi="Palatino Linotype" w:cs="Palatino Linotype"/>
          <w:sz w:val="24"/>
          <w:szCs w:val="24"/>
        </w:rPr>
        <w:t xml:space="preserve"> IR </w:t>
      </w:r>
      <w:r w:rsidR="00DF3738">
        <w:rPr>
          <w:rFonts w:ascii="Palatino Linotype" w:eastAsia="Palatino Linotype" w:hAnsi="Palatino Linotype" w:cs="Palatino Linotype"/>
          <w:sz w:val="24"/>
          <w:szCs w:val="24"/>
        </w:rPr>
        <w:t>armamentarium</w:t>
      </w:r>
      <w:r w:rsidR="00DF3738" w:rsidRPr="137CD513">
        <w:rPr>
          <w:rFonts w:ascii="Palatino Linotype" w:eastAsia="Palatino Linotype" w:hAnsi="Palatino Linotype" w:cs="Palatino Linotype"/>
          <w:sz w:val="24"/>
          <w:szCs w:val="24"/>
        </w:rPr>
        <w:t xml:space="preserve"> in the future</w:t>
      </w:r>
      <w:r w:rsidR="00DF3738">
        <w:rPr>
          <w:rFonts w:ascii="Palatino Linotype" w:eastAsia="Palatino Linotype" w:hAnsi="Palatino Linotype" w:cs="Palatino Linotype"/>
          <w:sz w:val="24"/>
          <w:szCs w:val="24"/>
        </w:rPr>
        <w:t xml:space="preserve">, and urgent follow-up study is required to determine they confer </w:t>
      </w:r>
      <w:proofErr w:type="spellStart"/>
      <w:r w:rsidR="00DF3738">
        <w:rPr>
          <w:rFonts w:ascii="Palatino Linotype" w:eastAsia="Palatino Linotype" w:hAnsi="Palatino Linotype" w:cs="Palatino Linotype"/>
          <w:i/>
          <w:iCs/>
          <w:sz w:val="24"/>
          <w:szCs w:val="24"/>
        </w:rPr>
        <w:t>kdr</w:t>
      </w:r>
      <w:proofErr w:type="spellEnd"/>
      <w:r w:rsidR="00DF3738">
        <w:rPr>
          <w:rFonts w:ascii="Palatino Linotype" w:eastAsia="Palatino Linotype" w:hAnsi="Palatino Linotype" w:cs="Palatino Linotype"/>
          <w:i/>
          <w:iCs/>
          <w:sz w:val="24"/>
          <w:szCs w:val="24"/>
        </w:rPr>
        <w:t xml:space="preserve"> </w:t>
      </w:r>
      <w:r w:rsidR="00DF3738">
        <w:rPr>
          <w:rFonts w:ascii="Palatino Linotype" w:eastAsia="Palatino Linotype" w:hAnsi="Palatino Linotype" w:cs="Palatino Linotype"/>
          <w:sz w:val="24"/>
          <w:szCs w:val="24"/>
        </w:rPr>
        <w:t>resistance phenotypes to other widely used pyrethroids</w:t>
      </w:r>
      <w:r w:rsidR="0015486B">
        <w:rPr>
          <w:rFonts w:ascii="Palatino Linotype" w:eastAsia="Palatino Linotype" w:hAnsi="Palatino Linotype" w:cs="Palatino Linotype"/>
          <w:sz w:val="24"/>
          <w:szCs w:val="24"/>
        </w:rPr>
        <w:t>, such as permethrin, and alpha-cypermethrin</w:t>
      </w:r>
      <w:r w:rsidR="00C876BC">
        <w:rPr>
          <w:rFonts w:ascii="Palatino Linotype" w:eastAsia="Palatino Linotype" w:hAnsi="Palatino Linotype" w:cs="Palatino Linotype"/>
          <w:sz w:val="24"/>
          <w:szCs w:val="24"/>
        </w:rPr>
        <w:t>, as well as other insecticide families, especially PBO</w:t>
      </w:r>
      <w:del w:id="205" w:author="Joel Ouma Odero (PGR)" w:date="2024-04-19T13:46:00Z">
        <w:r w:rsidR="00C876BC" w:rsidDel="002A0C4E">
          <w:rPr>
            <w:rFonts w:ascii="Palatino Linotype" w:eastAsia="Palatino Linotype" w:hAnsi="Palatino Linotype" w:cs="Palatino Linotype"/>
            <w:sz w:val="24"/>
            <w:szCs w:val="24"/>
          </w:rPr>
          <w:delText>-</w:delText>
        </w:r>
      </w:del>
      <w:r w:rsidR="00C876BC">
        <w:rPr>
          <w:rFonts w:ascii="Palatino Linotype" w:eastAsia="Palatino Linotype" w:hAnsi="Palatino Linotype" w:cs="Palatino Linotype"/>
          <w:sz w:val="24"/>
          <w:szCs w:val="24"/>
        </w:rPr>
        <w:t xml:space="preserve"> and pyrrole formulations currently being rolled </w:t>
      </w:r>
      <w:r w:rsidR="00C876BC">
        <w:rPr>
          <w:rFonts w:ascii="Palatino Linotype" w:eastAsia="Palatino Linotype" w:hAnsi="Palatino Linotype" w:cs="Palatino Linotype"/>
          <w:sz w:val="24"/>
          <w:szCs w:val="24"/>
        </w:rPr>
        <w:lastRenderedPageBreak/>
        <w:t>out in new ITN products</w:t>
      </w:r>
      <w:r w:rsidR="003F1465">
        <w:rPr>
          <w:rFonts w:ascii="Palatino Linotype" w:eastAsia="Palatino Linotype" w:hAnsi="Palatino Linotype" w:cs="Palatino Linotype"/>
          <w:sz w:val="24"/>
          <w:szCs w:val="24"/>
        </w:rPr>
        <w:t xml:space="preserve"> across the African continent</w:t>
      </w:r>
      <w:r w:rsidR="006A1040">
        <w:rPr>
          <w:rFonts w:ascii="Palatino Linotype" w:eastAsia="Palatino Linotype" w:hAnsi="Palatino Linotype" w:cs="Palatino Linotype"/>
          <w:sz w:val="24"/>
          <w:szCs w:val="24"/>
        </w:rPr>
        <w:t xml:space="preserve"> [</w:t>
      </w:r>
      <w:r w:rsidR="006A1040" w:rsidRPr="003728A3">
        <w:rPr>
          <w:rFonts w:ascii="Palatino Linotype" w:eastAsia="Palatino Linotype" w:hAnsi="Palatino Linotype" w:cs="Palatino Linotype"/>
          <w:b/>
          <w:bCs/>
          <w:sz w:val="24"/>
          <w:szCs w:val="24"/>
          <w:rPrChange w:id="206" w:author="Joel Ouma Odero (PGR)" w:date="2024-04-18T22:58:00Z">
            <w:rPr>
              <w:rFonts w:ascii="Palatino Linotype" w:eastAsia="Palatino Linotype" w:hAnsi="Palatino Linotype" w:cs="Palatino Linotype"/>
              <w:sz w:val="24"/>
              <w:szCs w:val="24"/>
            </w:rPr>
          </w:rPrChange>
        </w:rPr>
        <w:t>REF WHO recommendations</w:t>
      </w:r>
      <w:r w:rsidR="006A1040">
        <w:rPr>
          <w:rFonts w:ascii="Palatino Linotype" w:eastAsia="Palatino Linotype" w:hAnsi="Palatino Linotype" w:cs="Palatino Linotype"/>
          <w:sz w:val="24"/>
          <w:szCs w:val="24"/>
        </w:rPr>
        <w:t>]</w:t>
      </w:r>
      <w:r w:rsidR="003F1465">
        <w:rPr>
          <w:rFonts w:ascii="Palatino Linotype" w:eastAsia="Palatino Linotype" w:hAnsi="Palatino Linotype" w:cs="Palatino Linotype"/>
          <w:sz w:val="24"/>
          <w:szCs w:val="24"/>
        </w:rPr>
        <w:t>.</w:t>
      </w:r>
    </w:p>
    <w:p w14:paraId="7C224B91" w14:textId="10A2F2C6" w:rsidR="004D630A" w:rsidRPr="00D97E12" w:rsidRDefault="00A206C2">
      <w:pPr>
        <w:spacing w:line="360" w:lineRule="auto"/>
        <w:ind w:firstLine="720"/>
        <w:rPr>
          <w:rFonts w:ascii="Palatino Linotype" w:eastAsia="Palatino Linotype" w:hAnsi="Palatino Linotype" w:cs="Palatino Linotype"/>
          <w:sz w:val="24"/>
          <w:szCs w:val="24"/>
        </w:rPr>
        <w:pPrChange w:id="207" w:author="Joel Ouma Odero (PGR)" w:date="2024-05-01T12:33:00Z">
          <w:pPr>
            <w:spacing w:line="360" w:lineRule="auto"/>
            <w:ind w:firstLine="720"/>
            <w:jc w:val="both"/>
          </w:pPr>
        </w:pPrChange>
      </w:pPr>
      <w:r>
        <w:rPr>
          <w:rFonts w:ascii="Palatino Linotype" w:eastAsia="Palatino Linotype" w:hAnsi="Palatino Linotype" w:cs="Palatino Linotype"/>
          <w:sz w:val="24"/>
          <w:szCs w:val="24"/>
        </w:rPr>
        <w:t>This discovery</w:t>
      </w:r>
      <w:r w:rsidR="00AE6CFA">
        <w:rPr>
          <w:rFonts w:ascii="Palatino Linotype" w:eastAsia="Palatino Linotype" w:hAnsi="Palatino Linotype" w:cs="Palatino Linotype"/>
          <w:sz w:val="24"/>
          <w:szCs w:val="24"/>
        </w:rPr>
        <w:t xml:space="preserve"> </w:t>
      </w:r>
      <w:r w:rsidR="000073CA" w:rsidRPr="000073CA">
        <w:rPr>
          <w:rFonts w:ascii="Palatino Linotype" w:eastAsia="Palatino Linotype" w:hAnsi="Palatino Linotype" w:cs="Palatino Linotype"/>
          <w:sz w:val="24"/>
          <w:szCs w:val="24"/>
        </w:rPr>
        <w:t xml:space="preserve">raises intriguing questions over </w:t>
      </w:r>
      <w:r w:rsidR="00872C3F">
        <w:rPr>
          <w:rFonts w:ascii="Palatino Linotype" w:eastAsia="Palatino Linotype" w:hAnsi="Palatino Linotype" w:cs="Palatino Linotype"/>
          <w:sz w:val="24"/>
          <w:szCs w:val="24"/>
        </w:rPr>
        <w:t>the</w:t>
      </w:r>
      <w:r w:rsidR="000073CA" w:rsidRPr="000073CA">
        <w:rPr>
          <w:rFonts w:ascii="Palatino Linotype" w:eastAsia="Palatino Linotype" w:hAnsi="Palatino Linotype" w:cs="Palatino Linotype"/>
          <w:sz w:val="24"/>
          <w:szCs w:val="24"/>
        </w:rPr>
        <w:t xml:space="preserve"> conditions</w:t>
      </w:r>
      <w:r w:rsidR="00872C3F">
        <w:rPr>
          <w:rFonts w:ascii="Palatino Linotype" w:eastAsia="Palatino Linotype" w:hAnsi="Palatino Linotype" w:cs="Palatino Linotype"/>
          <w:sz w:val="24"/>
          <w:szCs w:val="24"/>
        </w:rPr>
        <w:t xml:space="preserve"> </w:t>
      </w:r>
      <w:r w:rsidR="000073CA" w:rsidRPr="000073CA">
        <w:rPr>
          <w:rFonts w:ascii="Palatino Linotype" w:eastAsia="Palatino Linotype" w:hAnsi="Palatino Linotype" w:cs="Palatino Linotype"/>
          <w:sz w:val="24"/>
          <w:szCs w:val="24"/>
        </w:rPr>
        <w:t xml:space="preserve">that have enabled emergence of </w:t>
      </w:r>
      <w:proofErr w:type="spellStart"/>
      <w:r w:rsidR="000073CA" w:rsidRPr="000073CA">
        <w:rPr>
          <w:rFonts w:ascii="Palatino Linotype" w:eastAsia="Palatino Linotype" w:hAnsi="Palatino Linotype" w:cs="Palatino Linotype"/>
          <w:i/>
          <w:iCs/>
          <w:sz w:val="24"/>
          <w:szCs w:val="24"/>
        </w:rPr>
        <w:t>kdr</w:t>
      </w:r>
      <w:proofErr w:type="spellEnd"/>
      <w:r w:rsidR="000073CA" w:rsidRPr="000073CA">
        <w:rPr>
          <w:rFonts w:ascii="Palatino Linotype" w:eastAsia="Palatino Linotype" w:hAnsi="Palatino Linotype" w:cs="Palatino Linotype"/>
          <w:sz w:val="24"/>
          <w:szCs w:val="24"/>
        </w:rPr>
        <w:t xml:space="preserve"> in </w:t>
      </w:r>
      <w:r w:rsidR="000073CA" w:rsidRPr="000073CA">
        <w:rPr>
          <w:rFonts w:ascii="Palatino Linotype" w:eastAsia="Palatino Linotype" w:hAnsi="Palatino Linotype" w:cs="Palatino Linotype"/>
          <w:i/>
          <w:iCs/>
          <w:sz w:val="24"/>
          <w:szCs w:val="24"/>
        </w:rPr>
        <w:t>An</w:t>
      </w:r>
      <w:r w:rsidR="00F41696">
        <w:rPr>
          <w:rFonts w:ascii="Palatino Linotype" w:eastAsia="Palatino Linotype" w:hAnsi="Palatino Linotype" w:cs="Palatino Linotype"/>
          <w:i/>
          <w:iCs/>
          <w:sz w:val="24"/>
          <w:szCs w:val="24"/>
        </w:rPr>
        <w:t>.</w:t>
      </w:r>
      <w:r w:rsidR="000073CA" w:rsidRPr="000073CA">
        <w:rPr>
          <w:rFonts w:ascii="Palatino Linotype" w:eastAsia="Palatino Linotype" w:hAnsi="Palatino Linotype" w:cs="Palatino Linotype"/>
          <w:i/>
          <w:iCs/>
          <w:sz w:val="24"/>
          <w:szCs w:val="24"/>
        </w:rPr>
        <w:t xml:space="preserve"> </w:t>
      </w:r>
      <w:proofErr w:type="spellStart"/>
      <w:r w:rsidR="000073CA" w:rsidRPr="000073CA">
        <w:rPr>
          <w:rFonts w:ascii="Palatino Linotype" w:eastAsia="Palatino Linotype" w:hAnsi="Palatino Linotype" w:cs="Palatino Linotype"/>
          <w:i/>
          <w:iCs/>
          <w:sz w:val="24"/>
          <w:szCs w:val="24"/>
        </w:rPr>
        <w:t>funestus</w:t>
      </w:r>
      <w:proofErr w:type="spellEnd"/>
      <w:r>
        <w:rPr>
          <w:rFonts w:ascii="Palatino Linotype" w:eastAsia="Palatino Linotype" w:hAnsi="Palatino Linotype" w:cs="Palatino Linotype"/>
          <w:sz w:val="24"/>
          <w:szCs w:val="24"/>
        </w:rPr>
        <w:t xml:space="preserve">. </w:t>
      </w:r>
      <w:del w:id="208" w:author="Tristan Dennis [2]" w:date="2024-05-03T15:47:00Z">
        <w:r w:rsidDel="00167E85">
          <w:rPr>
            <w:rFonts w:ascii="Palatino Linotype" w:eastAsia="Palatino Linotype" w:hAnsi="Palatino Linotype" w:cs="Palatino Linotype"/>
            <w:sz w:val="24"/>
            <w:szCs w:val="24"/>
          </w:rPr>
          <w:delText xml:space="preserve">It has always been a mystery why target-site resistance exists in </w:delText>
        </w:r>
        <w:r w:rsidDel="00167E85">
          <w:rPr>
            <w:rFonts w:ascii="Palatino Linotype" w:eastAsia="Palatino Linotype" w:hAnsi="Palatino Linotype" w:cs="Palatino Linotype"/>
            <w:i/>
            <w:iCs/>
            <w:sz w:val="24"/>
            <w:szCs w:val="24"/>
          </w:rPr>
          <w:delText xml:space="preserve">An. gambie </w:delText>
        </w:r>
      </w:del>
      <w:ins w:id="209" w:author="Joel Ouma Odero (PGR)" w:date="2024-04-19T13:46:00Z">
        <w:del w:id="210" w:author="Tristan Dennis [2]" w:date="2024-05-03T15:47:00Z">
          <w:r w:rsidR="00A31B62" w:rsidDel="00167E85">
            <w:rPr>
              <w:rFonts w:ascii="Palatino Linotype" w:eastAsia="Palatino Linotype" w:hAnsi="Palatino Linotype" w:cs="Palatino Linotype"/>
              <w:sz w:val="24"/>
              <w:szCs w:val="24"/>
            </w:rPr>
            <w:delText>(</w:delText>
          </w:r>
        </w:del>
      </w:ins>
      <w:ins w:id="211" w:author="Joel Ouma Odero (PGR)" w:date="2024-04-19T13:47:00Z">
        <w:del w:id="212" w:author="Tristan Dennis [2]" w:date="2024-05-03T15:47:00Z">
          <w:r w:rsidR="00A31B62" w:rsidRPr="00EC6951" w:rsidDel="00167E85">
            <w:rPr>
              <w:rFonts w:ascii="Palatino Linotype" w:eastAsia="Palatino Linotype" w:hAnsi="Palatino Linotype" w:cs="Palatino Linotype"/>
              <w:b/>
              <w:bCs/>
              <w:sz w:val="24"/>
              <w:szCs w:val="24"/>
              <w:rPrChange w:id="213" w:author="Joel Ouma Odero (PGR)" w:date="2024-04-19T13:47:00Z">
                <w:rPr>
                  <w:rFonts w:ascii="Palatino Linotype" w:eastAsia="Palatino Linotype" w:hAnsi="Palatino Linotype" w:cs="Palatino Linotype"/>
                  <w:sz w:val="24"/>
                  <w:szCs w:val="24"/>
                </w:rPr>
              </w:rPrChange>
            </w:rPr>
            <w:delText>REF</w:delText>
          </w:r>
        </w:del>
      </w:ins>
      <w:ins w:id="214" w:author="Joel Ouma Odero (PGR)" w:date="2024-04-19T13:46:00Z">
        <w:del w:id="215" w:author="Tristan Dennis [2]" w:date="2024-05-03T15:47:00Z">
          <w:r w:rsidR="00A31B62" w:rsidDel="00167E85">
            <w:rPr>
              <w:rFonts w:ascii="Palatino Linotype" w:eastAsia="Palatino Linotype" w:hAnsi="Palatino Linotype" w:cs="Palatino Linotype"/>
              <w:sz w:val="24"/>
              <w:szCs w:val="24"/>
            </w:rPr>
            <w:delText>)</w:delText>
          </w:r>
        </w:del>
      </w:ins>
      <w:ins w:id="216" w:author="Joel Ouma Odero (PGR)" w:date="2024-04-19T13:47:00Z">
        <w:del w:id="217" w:author="Tristan Dennis [2]" w:date="2024-05-03T15:47:00Z">
          <w:r w:rsidR="00A31B62" w:rsidDel="00167E85">
            <w:rPr>
              <w:rFonts w:ascii="Palatino Linotype" w:eastAsia="Palatino Linotype" w:hAnsi="Palatino Linotype" w:cs="Palatino Linotype"/>
              <w:sz w:val="24"/>
              <w:szCs w:val="24"/>
            </w:rPr>
            <w:delText xml:space="preserve"> </w:delText>
          </w:r>
        </w:del>
      </w:ins>
      <w:del w:id="218" w:author="Tristan Dennis [2]" w:date="2024-05-03T15:47:00Z">
        <w:r w:rsidDel="00167E85">
          <w:rPr>
            <w:rFonts w:ascii="Palatino Linotype" w:eastAsia="Palatino Linotype" w:hAnsi="Palatino Linotype" w:cs="Palatino Linotype"/>
            <w:sz w:val="24"/>
            <w:szCs w:val="24"/>
          </w:rPr>
          <w:delText xml:space="preserve">and not in </w:delText>
        </w:r>
        <w:r w:rsidDel="00167E85">
          <w:rPr>
            <w:rFonts w:ascii="Palatino Linotype" w:eastAsia="Palatino Linotype" w:hAnsi="Palatino Linotype" w:cs="Palatino Linotype"/>
            <w:i/>
            <w:iCs/>
            <w:sz w:val="24"/>
            <w:szCs w:val="24"/>
          </w:rPr>
          <w:delText>An. funestus</w:delText>
        </w:r>
      </w:del>
      <w:ins w:id="219" w:author="Joel Ouma Odero (PGR)" w:date="2024-04-19T13:46:00Z">
        <w:del w:id="220" w:author="Tristan Dennis [2]" w:date="2024-05-03T15:47:00Z">
          <w:r w:rsidR="00A31B62" w:rsidDel="00167E85">
            <w:rPr>
              <w:rFonts w:ascii="Palatino Linotype" w:eastAsia="Palatino Linotype" w:hAnsi="Palatino Linotype" w:cs="Palatino Linotype"/>
              <w:i/>
              <w:iCs/>
              <w:sz w:val="24"/>
              <w:szCs w:val="24"/>
            </w:rPr>
            <w:delText xml:space="preserve"> </w:delText>
          </w:r>
          <w:r w:rsidR="00A31B62" w:rsidDel="00167E85">
            <w:rPr>
              <w:rFonts w:ascii="Palatino Linotype" w:eastAsia="Palatino Linotype" w:hAnsi="Palatino Linotype" w:cs="Palatino Linotype"/>
              <w:sz w:val="24"/>
              <w:szCs w:val="24"/>
            </w:rPr>
            <w:delText>(</w:delText>
          </w:r>
          <w:r w:rsidR="00A31B62" w:rsidRPr="00EC6951" w:rsidDel="00167E85">
            <w:rPr>
              <w:rFonts w:ascii="Palatino Linotype" w:eastAsia="Palatino Linotype" w:hAnsi="Palatino Linotype" w:cs="Palatino Linotype"/>
              <w:b/>
              <w:bCs/>
              <w:sz w:val="24"/>
              <w:szCs w:val="24"/>
              <w:rPrChange w:id="221" w:author="Joel Ouma Odero (PGR)" w:date="2024-04-19T13:47:00Z">
                <w:rPr>
                  <w:rFonts w:ascii="Palatino Linotype" w:eastAsia="Palatino Linotype" w:hAnsi="Palatino Linotype" w:cs="Palatino Linotype"/>
                  <w:sz w:val="24"/>
                  <w:szCs w:val="24"/>
                </w:rPr>
              </w:rPrChange>
            </w:rPr>
            <w:delText>REF</w:delText>
          </w:r>
          <w:r w:rsidR="00A31B62" w:rsidDel="00167E85">
            <w:rPr>
              <w:rFonts w:ascii="Palatino Linotype" w:eastAsia="Palatino Linotype" w:hAnsi="Palatino Linotype" w:cs="Palatino Linotype"/>
              <w:sz w:val="24"/>
              <w:szCs w:val="24"/>
            </w:rPr>
            <w:delText>)</w:delText>
          </w:r>
        </w:del>
      </w:ins>
      <w:del w:id="222" w:author="Tristan Dennis [2]" w:date="2024-05-03T15:47:00Z">
        <w:r w:rsidDel="00167E85">
          <w:rPr>
            <w:rFonts w:ascii="Palatino Linotype" w:eastAsia="Palatino Linotype" w:hAnsi="Palatino Linotype" w:cs="Palatino Linotype"/>
            <w:sz w:val="24"/>
            <w:szCs w:val="24"/>
          </w:rPr>
          <w:delText xml:space="preserve">. </w:delText>
        </w:r>
      </w:del>
      <w:r>
        <w:rPr>
          <w:rFonts w:ascii="Palatino Linotype" w:eastAsia="Palatino Linotype" w:hAnsi="Palatino Linotype" w:cs="Palatino Linotype"/>
          <w:sz w:val="24"/>
          <w:szCs w:val="24"/>
        </w:rPr>
        <w:t xml:space="preserve">Our data suggesting that </w:t>
      </w:r>
      <w:proofErr w:type="spellStart"/>
      <w:r>
        <w:rPr>
          <w:rFonts w:ascii="Palatino Linotype" w:eastAsia="Palatino Linotype" w:hAnsi="Palatino Linotype" w:cs="Palatino Linotype"/>
          <w:i/>
          <w:iCs/>
          <w:sz w:val="24"/>
          <w:szCs w:val="24"/>
        </w:rPr>
        <w:t>Vgsc</w:t>
      </w:r>
      <w:proofErr w:type="spellEnd"/>
      <w:r>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 xml:space="preserve">mutation in </w:t>
      </w:r>
      <w:r>
        <w:rPr>
          <w:rFonts w:ascii="Palatino Linotype" w:eastAsia="Palatino Linotype" w:hAnsi="Palatino Linotype" w:cs="Palatino Linotype"/>
          <w:i/>
          <w:iCs/>
          <w:sz w:val="24"/>
          <w:szCs w:val="24"/>
        </w:rPr>
        <w:t xml:space="preserve">An. </w:t>
      </w:r>
      <w:proofErr w:type="spellStart"/>
      <w:r>
        <w:rPr>
          <w:rFonts w:ascii="Palatino Linotype" w:eastAsia="Palatino Linotype" w:hAnsi="Palatino Linotype" w:cs="Palatino Linotype"/>
          <w:i/>
          <w:iCs/>
          <w:sz w:val="24"/>
          <w:szCs w:val="24"/>
        </w:rPr>
        <w:t>funestus</w:t>
      </w:r>
      <w:proofErr w:type="spellEnd"/>
      <w:r>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do</w:t>
      </w:r>
      <w:ins w:id="223" w:author="Francesco Baldini" w:date="2024-05-01T15:59:00Z">
        <w:r w:rsidR="00B36E48">
          <w:rPr>
            <w:rFonts w:ascii="Palatino Linotype" w:eastAsia="Palatino Linotype" w:hAnsi="Palatino Linotype" w:cs="Palatino Linotype"/>
            <w:sz w:val="24"/>
            <w:szCs w:val="24"/>
          </w:rPr>
          <w:t xml:space="preserve"> </w:t>
        </w:r>
      </w:ins>
      <w:del w:id="224" w:author="Francesco Baldini" w:date="2024-05-01T15:59:00Z">
        <w:r w:rsidDel="00B36E48">
          <w:rPr>
            <w:rFonts w:ascii="Palatino Linotype" w:eastAsia="Palatino Linotype" w:hAnsi="Palatino Linotype" w:cs="Palatino Linotype"/>
            <w:sz w:val="24"/>
            <w:szCs w:val="24"/>
          </w:rPr>
          <w:delText xml:space="preserve">n’t </w:delText>
        </w:r>
      </w:del>
      <w:ins w:id="225" w:author="Francesco Baldini" w:date="2024-05-01T15:59:00Z">
        <w:r w:rsidR="00B36E48">
          <w:rPr>
            <w:rFonts w:ascii="Palatino Linotype" w:eastAsia="Palatino Linotype" w:hAnsi="Palatino Linotype" w:cs="Palatino Linotype"/>
            <w:sz w:val="24"/>
            <w:szCs w:val="24"/>
          </w:rPr>
          <w:t xml:space="preserve">not </w:t>
        </w:r>
      </w:ins>
      <w:r>
        <w:rPr>
          <w:rFonts w:ascii="Palatino Linotype" w:eastAsia="Palatino Linotype" w:hAnsi="Palatino Linotype" w:cs="Palatino Linotype"/>
          <w:sz w:val="24"/>
          <w:szCs w:val="24"/>
        </w:rPr>
        <w:t xml:space="preserve">confer target-site resistance to pyrethroids, indicate a possible </w:t>
      </w:r>
      <w:del w:id="226" w:author="Tristan Dennis [2]" w:date="2024-05-03T15:47:00Z">
        <w:r w:rsidDel="00167E85">
          <w:rPr>
            <w:rFonts w:ascii="Palatino Linotype" w:eastAsia="Palatino Linotype" w:hAnsi="Palatino Linotype" w:cs="Palatino Linotype"/>
            <w:sz w:val="24"/>
            <w:szCs w:val="24"/>
          </w:rPr>
          <w:delText>answer to this question, and explain</w:delText>
        </w:r>
      </w:del>
      <w:ins w:id="227" w:author="Tristan Dennis [2]" w:date="2024-05-03T15:47:00Z">
        <w:r w:rsidR="00167E85">
          <w:rPr>
            <w:rFonts w:ascii="Palatino Linotype" w:eastAsia="Palatino Linotype" w:hAnsi="Palatino Linotype" w:cs="Palatino Linotype"/>
            <w:sz w:val="24"/>
            <w:szCs w:val="24"/>
          </w:rPr>
          <w:t>explanation as to</w:t>
        </w:r>
      </w:ins>
      <w:r>
        <w:rPr>
          <w:rFonts w:ascii="Palatino Linotype" w:eastAsia="Palatino Linotype" w:hAnsi="Palatino Linotype" w:cs="Palatino Linotype"/>
          <w:sz w:val="24"/>
          <w:szCs w:val="24"/>
        </w:rPr>
        <w:t xml:space="preserve"> why, despite extreme selection pressures imposed by pyrethroid control that </w:t>
      </w:r>
      <w:r w:rsidR="00416065">
        <w:rPr>
          <w:rFonts w:ascii="Palatino Linotype" w:eastAsia="Palatino Linotype" w:hAnsi="Palatino Linotype" w:cs="Palatino Linotype"/>
          <w:sz w:val="24"/>
          <w:szCs w:val="24"/>
        </w:rPr>
        <w:t>have</w:t>
      </w:r>
      <w:r>
        <w:rPr>
          <w:rFonts w:ascii="Palatino Linotype" w:eastAsia="Palatino Linotype" w:hAnsi="Palatino Linotype" w:cs="Palatino Linotype"/>
          <w:sz w:val="24"/>
          <w:szCs w:val="24"/>
        </w:rPr>
        <w:t xml:space="preserve"> facilitated widespread propagation of resistant </w:t>
      </w:r>
      <w:proofErr w:type="spellStart"/>
      <w:r>
        <w:rPr>
          <w:rFonts w:ascii="Palatino Linotype" w:eastAsia="Palatino Linotype" w:hAnsi="Palatino Linotype" w:cs="Palatino Linotype"/>
          <w:i/>
          <w:iCs/>
          <w:sz w:val="24"/>
          <w:szCs w:val="24"/>
        </w:rPr>
        <w:t>Vgsc</w:t>
      </w:r>
      <w:proofErr w:type="spellEnd"/>
      <w:r>
        <w:rPr>
          <w:rFonts w:ascii="Palatino Linotype" w:eastAsia="Palatino Linotype" w:hAnsi="Palatino Linotype" w:cs="Palatino Linotype"/>
          <w:i/>
          <w:iCs/>
          <w:sz w:val="24"/>
          <w:szCs w:val="24"/>
        </w:rPr>
        <w:t xml:space="preserve"> </w:t>
      </w:r>
      <w:r>
        <w:rPr>
          <w:rFonts w:ascii="Palatino Linotype" w:eastAsia="Palatino Linotype" w:hAnsi="Palatino Linotype" w:cs="Palatino Linotype"/>
          <w:sz w:val="24"/>
          <w:szCs w:val="24"/>
        </w:rPr>
        <w:t xml:space="preserve">haplotypes across the African continent in </w:t>
      </w:r>
      <w:r>
        <w:rPr>
          <w:rFonts w:ascii="Palatino Linotype" w:eastAsia="Palatino Linotype" w:hAnsi="Palatino Linotype" w:cs="Palatino Linotype"/>
          <w:i/>
          <w:iCs/>
          <w:sz w:val="24"/>
          <w:szCs w:val="24"/>
        </w:rPr>
        <w:t>An. gambi</w:t>
      </w:r>
      <w:r w:rsidR="00406754">
        <w:rPr>
          <w:rFonts w:ascii="Palatino Linotype" w:eastAsia="Palatino Linotype" w:hAnsi="Palatino Linotype" w:cs="Palatino Linotype"/>
          <w:i/>
          <w:iCs/>
          <w:sz w:val="24"/>
          <w:szCs w:val="24"/>
        </w:rPr>
        <w:t xml:space="preserve">ae </w:t>
      </w:r>
      <w:r w:rsidR="00406754">
        <w:rPr>
          <w:rFonts w:ascii="Palatino Linotype" w:eastAsia="Palatino Linotype" w:hAnsi="Palatino Linotype" w:cs="Palatino Linotype"/>
          <w:sz w:val="24"/>
          <w:szCs w:val="24"/>
        </w:rPr>
        <w:t>[</w:t>
      </w:r>
      <w:r w:rsidR="00406754" w:rsidRPr="006A41C6">
        <w:rPr>
          <w:rFonts w:ascii="Palatino Linotype" w:eastAsia="Palatino Linotype" w:hAnsi="Palatino Linotype" w:cs="Palatino Linotype"/>
          <w:b/>
          <w:bCs/>
          <w:sz w:val="24"/>
          <w:szCs w:val="24"/>
          <w:rPrChange w:id="228" w:author="Joel Ouma Odero (PGR)" w:date="2024-04-18T22:59:00Z">
            <w:rPr>
              <w:rFonts w:ascii="Palatino Linotype" w:eastAsia="Palatino Linotype" w:hAnsi="Palatino Linotype" w:cs="Palatino Linotype"/>
              <w:sz w:val="24"/>
              <w:szCs w:val="24"/>
            </w:rPr>
          </w:rPrChange>
        </w:rPr>
        <w:t xml:space="preserve">ref </w:t>
      </w:r>
      <w:r w:rsidR="00F8364D" w:rsidRPr="006A41C6">
        <w:rPr>
          <w:rFonts w:ascii="Palatino Linotype" w:eastAsia="Palatino Linotype" w:hAnsi="Palatino Linotype" w:cs="Palatino Linotype"/>
          <w:b/>
          <w:bCs/>
          <w:sz w:val="24"/>
          <w:szCs w:val="24"/>
          <w:rPrChange w:id="229" w:author="Joel Ouma Odero (PGR)" w:date="2024-04-18T22:59:00Z">
            <w:rPr>
              <w:rFonts w:ascii="Palatino Linotype" w:eastAsia="Palatino Linotype" w:hAnsi="Palatino Linotype" w:cs="Palatino Linotype"/>
              <w:sz w:val="24"/>
              <w:szCs w:val="24"/>
            </w:rPr>
          </w:rPrChange>
        </w:rPr>
        <w:t>Clarkson,</w:t>
      </w:r>
      <w:r w:rsidR="006A1040" w:rsidRPr="006A41C6">
        <w:rPr>
          <w:rFonts w:ascii="Palatino Linotype" w:eastAsia="Palatino Linotype" w:hAnsi="Palatino Linotype" w:cs="Palatino Linotype"/>
          <w:b/>
          <w:bCs/>
          <w:sz w:val="24"/>
          <w:szCs w:val="24"/>
          <w:rPrChange w:id="230" w:author="Joel Ouma Odero (PGR)" w:date="2024-04-18T22:59:00Z">
            <w:rPr>
              <w:rFonts w:ascii="Palatino Linotype" w:eastAsia="Palatino Linotype" w:hAnsi="Palatino Linotype" w:cs="Palatino Linotype"/>
              <w:sz w:val="24"/>
              <w:szCs w:val="24"/>
            </w:rPr>
          </w:rPrChange>
        </w:rPr>
        <w:t xml:space="preserve"> 21</w:t>
      </w:r>
      <w:r w:rsidR="00F8364D">
        <w:rPr>
          <w:rFonts w:ascii="Palatino Linotype" w:eastAsia="Palatino Linotype" w:hAnsi="Palatino Linotype" w:cs="Palatino Linotype"/>
          <w:sz w:val="24"/>
          <w:szCs w:val="24"/>
        </w:rPr>
        <w:t>]</w:t>
      </w:r>
      <w:r w:rsidR="00416065">
        <w:rPr>
          <w:rFonts w:ascii="Palatino Linotype" w:eastAsia="Palatino Linotype" w:hAnsi="Palatino Linotype" w:cs="Palatino Linotype"/>
          <w:sz w:val="24"/>
          <w:szCs w:val="24"/>
        </w:rPr>
        <w:t xml:space="preserve">, the emergence of </w:t>
      </w:r>
      <w:proofErr w:type="spellStart"/>
      <w:r w:rsidR="00416065">
        <w:rPr>
          <w:rFonts w:ascii="Palatino Linotype" w:eastAsia="Palatino Linotype" w:hAnsi="Palatino Linotype" w:cs="Palatino Linotype"/>
          <w:i/>
          <w:iCs/>
          <w:sz w:val="24"/>
          <w:szCs w:val="24"/>
        </w:rPr>
        <w:t>kdr</w:t>
      </w:r>
      <w:proofErr w:type="spellEnd"/>
      <w:r w:rsidR="00416065">
        <w:rPr>
          <w:rFonts w:ascii="Palatino Linotype" w:eastAsia="Palatino Linotype" w:hAnsi="Palatino Linotype" w:cs="Palatino Linotype"/>
          <w:i/>
          <w:iCs/>
          <w:sz w:val="24"/>
          <w:szCs w:val="24"/>
        </w:rPr>
        <w:t xml:space="preserve"> </w:t>
      </w:r>
      <w:r w:rsidR="00416065">
        <w:rPr>
          <w:rFonts w:ascii="Palatino Linotype" w:eastAsia="Palatino Linotype" w:hAnsi="Palatino Linotype" w:cs="Palatino Linotype"/>
          <w:sz w:val="24"/>
          <w:szCs w:val="24"/>
        </w:rPr>
        <w:t xml:space="preserve">in Tanzanian </w:t>
      </w:r>
      <w:r w:rsidR="00416065">
        <w:rPr>
          <w:rFonts w:ascii="Palatino Linotype" w:eastAsia="Palatino Linotype" w:hAnsi="Palatino Linotype" w:cs="Palatino Linotype"/>
          <w:i/>
          <w:iCs/>
          <w:sz w:val="24"/>
          <w:szCs w:val="24"/>
        </w:rPr>
        <w:t xml:space="preserve">An. </w:t>
      </w:r>
      <w:proofErr w:type="spellStart"/>
      <w:r w:rsidR="00416065">
        <w:rPr>
          <w:rFonts w:ascii="Palatino Linotype" w:eastAsia="Palatino Linotype" w:hAnsi="Palatino Linotype" w:cs="Palatino Linotype"/>
          <w:i/>
          <w:iCs/>
          <w:sz w:val="24"/>
          <w:szCs w:val="24"/>
        </w:rPr>
        <w:t>funestus</w:t>
      </w:r>
      <w:proofErr w:type="spellEnd"/>
      <w:r w:rsidR="00416065">
        <w:rPr>
          <w:rFonts w:ascii="Palatino Linotype" w:eastAsia="Palatino Linotype" w:hAnsi="Palatino Linotype" w:cs="Palatino Linotype"/>
          <w:i/>
          <w:iCs/>
          <w:sz w:val="24"/>
          <w:szCs w:val="24"/>
        </w:rPr>
        <w:t xml:space="preserve"> </w:t>
      </w:r>
      <w:r w:rsidR="00416065">
        <w:rPr>
          <w:rFonts w:ascii="Palatino Linotype" w:eastAsia="Palatino Linotype" w:hAnsi="Palatino Linotype" w:cs="Palatino Linotype"/>
          <w:sz w:val="24"/>
          <w:szCs w:val="24"/>
        </w:rPr>
        <w:t xml:space="preserve">remains relatively localised. </w:t>
      </w:r>
      <w:r w:rsidR="00314B1F">
        <w:rPr>
          <w:rFonts w:ascii="Palatino Linotype" w:eastAsia="Palatino Linotype" w:hAnsi="Palatino Linotype" w:cs="Palatino Linotype"/>
          <w:sz w:val="24"/>
          <w:szCs w:val="24"/>
        </w:rPr>
        <w:t>Mechanistic studies, including</w:t>
      </w:r>
      <w:r w:rsidR="004D630A">
        <w:rPr>
          <w:rFonts w:ascii="Palatino Linotype" w:eastAsia="Palatino Linotype" w:hAnsi="Palatino Linotype" w:cs="Palatino Linotype"/>
          <w:sz w:val="24"/>
          <w:szCs w:val="24"/>
        </w:rPr>
        <w:t xml:space="preserve"> </w:t>
      </w:r>
      <w:del w:id="231" w:author="Tristan Dennis [2]" w:date="2024-05-03T15:48:00Z">
        <w:r w:rsidR="004D630A" w:rsidDel="00167E85">
          <w:rPr>
            <w:rFonts w:ascii="Palatino Linotype" w:eastAsia="Palatino Linotype" w:hAnsi="Palatino Linotype" w:cs="Palatino Linotype"/>
            <w:i/>
            <w:iCs/>
            <w:sz w:val="24"/>
            <w:szCs w:val="24"/>
          </w:rPr>
          <w:delText xml:space="preserve">in silico </w:delText>
        </w:r>
        <w:r w:rsidR="004D630A" w:rsidDel="00167E85">
          <w:rPr>
            <w:rFonts w:ascii="Palatino Linotype" w:eastAsia="Palatino Linotype" w:hAnsi="Palatino Linotype" w:cs="Palatino Linotype"/>
            <w:sz w:val="24"/>
            <w:szCs w:val="24"/>
          </w:rPr>
          <w:delText xml:space="preserve">modelling of pyrethroid binding to </w:delText>
        </w:r>
        <w:r w:rsidR="004D630A" w:rsidDel="00167E85">
          <w:rPr>
            <w:rFonts w:ascii="Palatino Linotype" w:eastAsia="Palatino Linotype" w:hAnsi="Palatino Linotype" w:cs="Palatino Linotype"/>
            <w:i/>
            <w:iCs/>
            <w:sz w:val="24"/>
            <w:szCs w:val="24"/>
          </w:rPr>
          <w:delText xml:space="preserve">Vgsc, </w:delText>
        </w:r>
        <w:r w:rsidR="004D630A" w:rsidDel="00167E85">
          <w:rPr>
            <w:rFonts w:ascii="Palatino Linotype" w:eastAsia="Palatino Linotype" w:hAnsi="Palatino Linotype" w:cs="Palatino Linotype"/>
            <w:sz w:val="24"/>
            <w:szCs w:val="24"/>
          </w:rPr>
          <w:delText>[</w:delText>
        </w:r>
        <w:r w:rsidR="004D630A" w:rsidDel="00167E85">
          <w:rPr>
            <w:rFonts w:ascii="Palatino Linotype" w:eastAsia="Palatino Linotype" w:hAnsi="Palatino Linotype" w:cs="Palatino Linotype"/>
            <w:b/>
            <w:bCs/>
            <w:sz w:val="24"/>
            <w:szCs w:val="24"/>
          </w:rPr>
          <w:delText>REF</w:delText>
        </w:r>
        <w:r w:rsidR="004D630A" w:rsidDel="00167E85">
          <w:rPr>
            <w:rFonts w:ascii="Palatino Linotype" w:eastAsia="Palatino Linotype" w:hAnsi="Palatino Linotype" w:cs="Palatino Linotype"/>
            <w:sz w:val="24"/>
            <w:szCs w:val="24"/>
          </w:rPr>
          <w:delText xml:space="preserve">], </w:delText>
        </w:r>
        <w:r w:rsidR="00B9200A" w:rsidDel="00167E85">
          <w:rPr>
            <w:rFonts w:ascii="Palatino Linotype" w:eastAsia="Palatino Linotype" w:hAnsi="Palatino Linotype" w:cs="Palatino Linotype"/>
            <w:sz w:val="24"/>
            <w:szCs w:val="24"/>
          </w:rPr>
          <w:delText>and</w:delText>
        </w:r>
        <w:r w:rsidR="00634ABE" w:rsidDel="00167E85">
          <w:rPr>
            <w:rFonts w:ascii="Palatino Linotype" w:eastAsia="Palatino Linotype" w:hAnsi="Palatino Linotype" w:cs="Palatino Linotype"/>
            <w:sz w:val="24"/>
            <w:szCs w:val="24"/>
          </w:rPr>
          <w:delText xml:space="preserve"> </w:delText>
        </w:r>
      </w:del>
      <w:r w:rsidR="00634ABE">
        <w:rPr>
          <w:rFonts w:ascii="Palatino Linotype" w:eastAsia="Palatino Linotype" w:hAnsi="Palatino Linotype" w:cs="Palatino Linotype"/>
          <w:sz w:val="24"/>
          <w:szCs w:val="24"/>
        </w:rPr>
        <w:t xml:space="preserve">expression studies of mutant </w:t>
      </w:r>
      <w:proofErr w:type="spellStart"/>
      <w:r w:rsidR="00634ABE">
        <w:rPr>
          <w:rFonts w:ascii="Palatino Linotype" w:eastAsia="Palatino Linotype" w:hAnsi="Palatino Linotype" w:cs="Palatino Linotype"/>
          <w:i/>
          <w:iCs/>
          <w:sz w:val="24"/>
          <w:szCs w:val="24"/>
        </w:rPr>
        <w:t>Vgsc</w:t>
      </w:r>
      <w:proofErr w:type="spellEnd"/>
      <w:r w:rsidR="00634ABE">
        <w:rPr>
          <w:rFonts w:ascii="Palatino Linotype" w:eastAsia="Palatino Linotype" w:hAnsi="Palatino Linotype" w:cs="Palatino Linotype"/>
          <w:i/>
          <w:iCs/>
          <w:sz w:val="24"/>
          <w:szCs w:val="24"/>
        </w:rPr>
        <w:t xml:space="preserve"> </w:t>
      </w:r>
      <w:r w:rsidR="00634ABE">
        <w:rPr>
          <w:rFonts w:ascii="Palatino Linotype" w:eastAsia="Palatino Linotype" w:hAnsi="Palatino Linotype" w:cs="Palatino Linotype"/>
          <w:sz w:val="24"/>
          <w:szCs w:val="24"/>
        </w:rPr>
        <w:t xml:space="preserve">proteins in </w:t>
      </w:r>
      <w:r w:rsidR="00634ABE">
        <w:rPr>
          <w:rFonts w:ascii="Palatino Linotype" w:eastAsia="Palatino Linotype" w:hAnsi="Palatino Linotype" w:cs="Palatino Linotype"/>
          <w:i/>
          <w:iCs/>
          <w:sz w:val="24"/>
          <w:szCs w:val="24"/>
        </w:rPr>
        <w:t xml:space="preserve">Xenopus </w:t>
      </w:r>
      <w:r w:rsidR="00634ABE">
        <w:rPr>
          <w:rFonts w:ascii="Palatino Linotype" w:eastAsia="Palatino Linotype" w:hAnsi="Palatino Linotype" w:cs="Palatino Linotype"/>
          <w:sz w:val="24"/>
          <w:szCs w:val="24"/>
        </w:rPr>
        <w:t>oocytes</w:t>
      </w:r>
      <w:r w:rsidR="004D630A">
        <w:rPr>
          <w:rFonts w:ascii="Palatino Linotype" w:eastAsia="Palatino Linotype" w:hAnsi="Palatino Linotype" w:cs="Palatino Linotype"/>
          <w:sz w:val="24"/>
          <w:szCs w:val="24"/>
        </w:rPr>
        <w:t xml:space="preserve"> [</w:t>
      </w:r>
      <w:r w:rsidR="004D630A">
        <w:rPr>
          <w:rFonts w:ascii="Palatino Linotype" w:eastAsia="Palatino Linotype" w:hAnsi="Palatino Linotype" w:cs="Palatino Linotype"/>
          <w:b/>
          <w:bCs/>
          <w:sz w:val="24"/>
          <w:szCs w:val="24"/>
        </w:rPr>
        <w:t>REF]</w:t>
      </w:r>
      <w:r w:rsidR="00D97E12">
        <w:rPr>
          <w:rFonts w:ascii="Palatino Linotype" w:eastAsia="Palatino Linotype" w:hAnsi="Palatino Linotype" w:cs="Palatino Linotype"/>
          <w:b/>
          <w:bCs/>
          <w:sz w:val="24"/>
          <w:szCs w:val="24"/>
        </w:rPr>
        <w:t xml:space="preserve">, </w:t>
      </w:r>
      <w:r w:rsidR="00D97E12">
        <w:rPr>
          <w:rFonts w:ascii="Palatino Linotype" w:eastAsia="Palatino Linotype" w:hAnsi="Palatino Linotype" w:cs="Palatino Linotype"/>
          <w:sz w:val="24"/>
          <w:szCs w:val="24"/>
        </w:rPr>
        <w:t>will</w:t>
      </w:r>
      <w:r w:rsidR="00144171">
        <w:rPr>
          <w:rFonts w:ascii="Palatino Linotype" w:eastAsia="Palatino Linotype" w:hAnsi="Palatino Linotype" w:cs="Palatino Linotype"/>
          <w:sz w:val="24"/>
          <w:szCs w:val="24"/>
        </w:rPr>
        <w:t xml:space="preserve"> </w:t>
      </w:r>
      <w:r w:rsidR="00F54A5E">
        <w:rPr>
          <w:rFonts w:ascii="Palatino Linotype" w:eastAsia="Palatino Linotype" w:hAnsi="Palatino Linotype" w:cs="Palatino Linotype"/>
          <w:sz w:val="24"/>
          <w:szCs w:val="24"/>
        </w:rPr>
        <w:t>enable comparisons between taxa that will elucidate this further</w:t>
      </w:r>
      <w:r w:rsidR="00AE7888">
        <w:rPr>
          <w:rFonts w:ascii="Palatino Linotype" w:eastAsia="Palatino Linotype" w:hAnsi="Palatino Linotype" w:cs="Palatino Linotype"/>
          <w:sz w:val="24"/>
          <w:szCs w:val="24"/>
        </w:rPr>
        <w:t>.</w:t>
      </w:r>
    </w:p>
    <w:p w14:paraId="59731248" w14:textId="150A364D" w:rsidR="00632173" w:rsidRDefault="0015486B">
      <w:pPr>
        <w:spacing w:line="360" w:lineRule="auto"/>
        <w:rPr>
          <w:ins w:id="232" w:author="Joel Ouma Odero (PGR)" w:date="2024-04-29T09:42:00Z"/>
          <w:rFonts w:ascii="Palatino Linotype" w:eastAsia="Palatino Linotype" w:hAnsi="Palatino Linotype" w:cs="Palatino Linotype"/>
          <w:sz w:val="24"/>
          <w:szCs w:val="24"/>
        </w:rPr>
        <w:pPrChange w:id="233" w:author="Joel Ouma Odero (PGR)" w:date="2024-05-01T12:33:00Z">
          <w:pPr>
            <w:spacing w:line="360" w:lineRule="auto"/>
            <w:jc w:val="both"/>
          </w:pPr>
        </w:pPrChange>
      </w:pPr>
      <w:r>
        <w:rPr>
          <w:rFonts w:ascii="Palatino Linotype" w:eastAsia="Palatino Linotype" w:hAnsi="Palatino Linotype" w:cs="Palatino Linotype"/>
          <w:sz w:val="24"/>
          <w:szCs w:val="24"/>
        </w:rPr>
        <w:tab/>
        <w:t xml:space="preserve">If the ubiquitous </w:t>
      </w:r>
      <w:r w:rsidR="00AE7888">
        <w:rPr>
          <w:rFonts w:ascii="Palatino Linotype" w:eastAsia="Palatino Linotype" w:hAnsi="Palatino Linotype" w:cs="Palatino Linotype"/>
          <w:sz w:val="24"/>
          <w:szCs w:val="24"/>
        </w:rPr>
        <w:t>use of pyrethroids</w:t>
      </w:r>
      <w:r w:rsidR="00C644D6">
        <w:rPr>
          <w:rFonts w:ascii="Palatino Linotype" w:eastAsia="Palatino Linotype" w:hAnsi="Palatino Linotype" w:cs="Palatino Linotype"/>
          <w:sz w:val="24"/>
          <w:szCs w:val="24"/>
        </w:rPr>
        <w:t xml:space="preserve"> in vector control did not select for the emergence of </w:t>
      </w:r>
      <w:proofErr w:type="spellStart"/>
      <w:r w:rsidR="00C644D6">
        <w:rPr>
          <w:rFonts w:ascii="Palatino Linotype" w:eastAsia="Palatino Linotype" w:hAnsi="Palatino Linotype" w:cs="Palatino Linotype"/>
          <w:i/>
          <w:iCs/>
          <w:sz w:val="24"/>
          <w:szCs w:val="24"/>
        </w:rPr>
        <w:t>kdr</w:t>
      </w:r>
      <w:proofErr w:type="spellEnd"/>
      <w:r w:rsidR="00C644D6">
        <w:rPr>
          <w:rFonts w:ascii="Palatino Linotype" w:eastAsia="Palatino Linotype" w:hAnsi="Palatino Linotype" w:cs="Palatino Linotype"/>
          <w:sz w:val="24"/>
          <w:szCs w:val="24"/>
        </w:rPr>
        <w:t xml:space="preserve">, </w:t>
      </w:r>
      <w:r w:rsidR="00681671">
        <w:rPr>
          <w:rFonts w:ascii="Palatino Linotype" w:eastAsia="Palatino Linotype" w:hAnsi="Palatino Linotype" w:cs="Palatino Linotype"/>
          <w:sz w:val="24"/>
          <w:szCs w:val="24"/>
        </w:rPr>
        <w:t xml:space="preserve">from </w:t>
      </w:r>
      <w:r w:rsidR="00C644D6">
        <w:rPr>
          <w:rFonts w:ascii="Palatino Linotype" w:eastAsia="Palatino Linotype" w:hAnsi="Palatino Linotype" w:cs="Palatino Linotype"/>
          <w:sz w:val="24"/>
          <w:szCs w:val="24"/>
        </w:rPr>
        <w:t>whence</w:t>
      </w:r>
      <w:r w:rsidR="00681671">
        <w:rPr>
          <w:rFonts w:ascii="Palatino Linotype" w:eastAsia="Palatino Linotype" w:hAnsi="Palatino Linotype" w:cs="Palatino Linotype"/>
          <w:sz w:val="24"/>
          <w:szCs w:val="24"/>
        </w:rPr>
        <w:t xml:space="preserve"> came</w:t>
      </w:r>
      <w:r w:rsidR="00C644D6">
        <w:rPr>
          <w:rFonts w:ascii="Palatino Linotype" w:eastAsia="Palatino Linotype" w:hAnsi="Palatino Linotype" w:cs="Palatino Linotype"/>
          <w:sz w:val="24"/>
          <w:szCs w:val="24"/>
        </w:rPr>
        <w:t xml:space="preserve"> </w:t>
      </w:r>
      <w:proofErr w:type="spellStart"/>
      <w:r w:rsidR="00C644D6">
        <w:rPr>
          <w:rFonts w:ascii="Palatino Linotype" w:eastAsia="Palatino Linotype" w:hAnsi="Palatino Linotype" w:cs="Palatino Linotype"/>
          <w:i/>
          <w:iCs/>
          <w:sz w:val="24"/>
          <w:szCs w:val="24"/>
        </w:rPr>
        <w:t>kdr</w:t>
      </w:r>
      <w:proofErr w:type="spellEnd"/>
      <w:r w:rsidR="00C644D6">
        <w:rPr>
          <w:rFonts w:ascii="Palatino Linotype" w:eastAsia="Palatino Linotype" w:hAnsi="Palatino Linotype" w:cs="Palatino Linotype"/>
          <w:i/>
          <w:iCs/>
          <w:sz w:val="24"/>
          <w:szCs w:val="24"/>
        </w:rPr>
        <w:t>?</w:t>
      </w:r>
      <w:r w:rsidR="009061D6">
        <w:rPr>
          <w:rFonts w:ascii="Palatino Linotype" w:eastAsia="Palatino Linotype" w:hAnsi="Palatino Linotype" w:cs="Palatino Linotype"/>
          <w:i/>
          <w:iCs/>
          <w:sz w:val="24"/>
          <w:szCs w:val="24"/>
        </w:rPr>
        <w:t xml:space="preserve"> </w:t>
      </w:r>
      <w:r w:rsidR="00416065">
        <w:rPr>
          <w:rFonts w:ascii="Palatino Linotype" w:eastAsia="Palatino Linotype" w:hAnsi="Palatino Linotype" w:cs="Palatino Linotype"/>
          <w:sz w:val="24"/>
          <w:szCs w:val="24"/>
        </w:rPr>
        <w:t>Even more curiously, t</w:t>
      </w:r>
      <w:r w:rsidR="00632173" w:rsidRPr="00A35A7E">
        <w:rPr>
          <w:rFonts w:ascii="Palatino Linotype" w:eastAsia="Palatino Linotype" w:hAnsi="Palatino Linotype" w:cs="Palatino Linotype"/>
          <w:sz w:val="24"/>
          <w:szCs w:val="24"/>
        </w:rPr>
        <w:t xml:space="preserve">he apparent decline of </w:t>
      </w:r>
      <w:proofErr w:type="spellStart"/>
      <w:r w:rsidR="00632173" w:rsidRPr="00A35A7E">
        <w:rPr>
          <w:rFonts w:ascii="Palatino Linotype" w:eastAsia="Palatino Linotype" w:hAnsi="Palatino Linotype" w:cs="Palatino Linotype"/>
          <w:i/>
          <w:iCs/>
          <w:sz w:val="24"/>
          <w:szCs w:val="24"/>
        </w:rPr>
        <w:t>kdr</w:t>
      </w:r>
      <w:proofErr w:type="spellEnd"/>
      <w:r w:rsidR="00632173" w:rsidRPr="00A35A7E">
        <w:rPr>
          <w:rFonts w:ascii="Palatino Linotype" w:eastAsia="Palatino Linotype" w:hAnsi="Palatino Linotype" w:cs="Palatino Linotype"/>
          <w:i/>
          <w:iCs/>
          <w:sz w:val="24"/>
          <w:szCs w:val="24"/>
        </w:rPr>
        <w:t xml:space="preserve"> </w:t>
      </w:r>
      <w:r w:rsidR="00632173" w:rsidRPr="00A35A7E">
        <w:rPr>
          <w:rFonts w:ascii="Palatino Linotype" w:eastAsia="Palatino Linotype" w:hAnsi="Palatino Linotype" w:cs="Palatino Linotype"/>
          <w:sz w:val="24"/>
          <w:szCs w:val="24"/>
        </w:rPr>
        <w:t xml:space="preserve">allele frequencies between 2017 and 2023 </w:t>
      </w:r>
      <w:r w:rsidR="00416065">
        <w:rPr>
          <w:rFonts w:ascii="Palatino Linotype" w:eastAsia="Palatino Linotype" w:hAnsi="Palatino Linotype" w:cs="Palatino Linotype"/>
          <w:sz w:val="24"/>
          <w:szCs w:val="24"/>
        </w:rPr>
        <w:t xml:space="preserve">suggest that the selection pressure </w:t>
      </w:r>
      <w:r w:rsidR="007B5E6C">
        <w:rPr>
          <w:rFonts w:ascii="Palatino Linotype" w:eastAsia="Palatino Linotype" w:hAnsi="Palatino Linotype" w:cs="Palatino Linotype"/>
          <w:sz w:val="24"/>
          <w:szCs w:val="24"/>
        </w:rPr>
        <w:t>causing</w:t>
      </w:r>
      <w:r w:rsidR="00416065">
        <w:rPr>
          <w:rFonts w:ascii="Palatino Linotype" w:eastAsia="Palatino Linotype" w:hAnsi="Palatino Linotype" w:cs="Palatino Linotype"/>
          <w:sz w:val="24"/>
          <w:szCs w:val="24"/>
        </w:rPr>
        <w:t xml:space="preserve"> the emergence of </w:t>
      </w:r>
      <w:proofErr w:type="spellStart"/>
      <w:r w:rsidR="00416065">
        <w:rPr>
          <w:rFonts w:ascii="Palatino Linotype" w:eastAsia="Palatino Linotype" w:hAnsi="Palatino Linotype" w:cs="Palatino Linotype"/>
          <w:i/>
          <w:iCs/>
          <w:sz w:val="24"/>
          <w:szCs w:val="24"/>
        </w:rPr>
        <w:t>kdr</w:t>
      </w:r>
      <w:proofErr w:type="spellEnd"/>
      <w:r w:rsidR="00416065">
        <w:rPr>
          <w:rFonts w:ascii="Palatino Linotype" w:eastAsia="Palatino Linotype" w:hAnsi="Palatino Linotype" w:cs="Palatino Linotype"/>
          <w:sz w:val="24"/>
          <w:szCs w:val="24"/>
        </w:rPr>
        <w:t xml:space="preserve"> has </w:t>
      </w:r>
      <w:r w:rsidR="00467B9B">
        <w:rPr>
          <w:rFonts w:ascii="Palatino Linotype" w:eastAsia="Palatino Linotype" w:hAnsi="Palatino Linotype" w:cs="Palatino Linotype"/>
          <w:sz w:val="24"/>
          <w:szCs w:val="24"/>
        </w:rPr>
        <w:t>eased</w:t>
      </w:r>
      <w:r w:rsidR="00314B1F">
        <w:rPr>
          <w:rFonts w:ascii="Palatino Linotype" w:eastAsia="Palatino Linotype" w:hAnsi="Palatino Linotype" w:cs="Palatino Linotype"/>
          <w:sz w:val="24"/>
          <w:szCs w:val="24"/>
        </w:rPr>
        <w:t xml:space="preserve"> (although</w:t>
      </w:r>
      <w:r w:rsidR="00632173" w:rsidRPr="00A35A7E">
        <w:rPr>
          <w:rFonts w:ascii="Palatino Linotype" w:eastAsia="Palatino Linotype" w:hAnsi="Palatino Linotype" w:cs="Palatino Linotype"/>
          <w:sz w:val="24"/>
          <w:szCs w:val="24"/>
        </w:rPr>
        <w:t xml:space="preserve"> non-uniform sample sizes per time-point make confident assertion of this difficult</w:t>
      </w:r>
      <w:r w:rsidR="00314B1F">
        <w:rPr>
          <w:rFonts w:ascii="Palatino Linotype" w:eastAsia="Palatino Linotype" w:hAnsi="Palatino Linotype" w:cs="Palatino Linotype"/>
          <w:sz w:val="24"/>
          <w:szCs w:val="24"/>
        </w:rPr>
        <w:t>).</w:t>
      </w:r>
      <w:r w:rsidR="009061D6">
        <w:rPr>
          <w:rFonts w:ascii="Palatino Linotype" w:eastAsia="Palatino Linotype" w:hAnsi="Palatino Linotype" w:cs="Palatino Linotype"/>
          <w:sz w:val="24"/>
          <w:szCs w:val="24"/>
        </w:rPr>
        <w:t xml:space="preserve"> </w:t>
      </w:r>
      <w:commentRangeStart w:id="234"/>
      <w:del w:id="235" w:author="Tristan Dennis [2]" w:date="2024-05-03T14:24:00Z">
        <w:r w:rsidR="00ED4FC5" w:rsidDel="008A48E3">
          <w:rPr>
            <w:rFonts w:ascii="Palatino Linotype" w:eastAsia="Palatino Linotype" w:hAnsi="Palatino Linotype" w:cs="Palatino Linotype"/>
            <w:sz w:val="24"/>
            <w:szCs w:val="24"/>
          </w:rPr>
          <w:delText xml:space="preserve">Given the role of </w:delText>
        </w:r>
        <w:r w:rsidR="00ED4FC5" w:rsidDel="008A48E3">
          <w:rPr>
            <w:rFonts w:ascii="Palatino Linotype" w:eastAsia="Palatino Linotype" w:hAnsi="Palatino Linotype" w:cs="Palatino Linotype"/>
            <w:i/>
            <w:iCs/>
            <w:sz w:val="24"/>
            <w:szCs w:val="24"/>
          </w:rPr>
          <w:delText xml:space="preserve">kdr </w:delText>
        </w:r>
        <w:r w:rsidR="00ED4FC5" w:rsidDel="008A48E3">
          <w:rPr>
            <w:rFonts w:ascii="Palatino Linotype" w:eastAsia="Palatino Linotype" w:hAnsi="Palatino Linotype" w:cs="Palatino Linotype"/>
            <w:sz w:val="24"/>
            <w:szCs w:val="24"/>
          </w:rPr>
          <w:delText>in conferring resistance to DDT, t</w:delText>
        </w:r>
        <w:r w:rsidR="009061D6" w:rsidDel="008A48E3">
          <w:rPr>
            <w:rFonts w:ascii="Palatino Linotype" w:eastAsia="Palatino Linotype" w:hAnsi="Palatino Linotype" w:cs="Palatino Linotype"/>
            <w:sz w:val="24"/>
            <w:szCs w:val="24"/>
          </w:rPr>
          <w:delText>hree plausible origin scenarios</w:delText>
        </w:r>
        <w:r w:rsidR="00ED4FC5" w:rsidDel="008A48E3">
          <w:rPr>
            <w:rFonts w:ascii="Palatino Linotype" w:eastAsia="Palatino Linotype" w:hAnsi="Palatino Linotype" w:cs="Palatino Linotype"/>
            <w:sz w:val="24"/>
            <w:szCs w:val="24"/>
          </w:rPr>
          <w:delText xml:space="preserve"> seem most likely: </w:delText>
        </w:r>
        <w:r w:rsidR="00A067C9" w:rsidDel="008A48E3">
          <w:rPr>
            <w:rFonts w:ascii="Palatino Linotype" w:eastAsia="Palatino Linotype" w:hAnsi="Palatino Linotype" w:cs="Palatino Linotype"/>
            <w:sz w:val="24"/>
            <w:szCs w:val="24"/>
          </w:rPr>
          <w:delText>agriculture,</w:delText>
        </w:r>
        <w:r w:rsidR="00107A23" w:rsidDel="008A48E3">
          <w:rPr>
            <w:rFonts w:ascii="Palatino Linotype" w:eastAsia="Palatino Linotype" w:hAnsi="Palatino Linotype" w:cs="Palatino Linotype"/>
            <w:sz w:val="24"/>
            <w:szCs w:val="24"/>
          </w:rPr>
          <w:delText xml:space="preserve"> </w:delText>
        </w:r>
        <w:r w:rsidR="00ED4FC5" w:rsidDel="008A48E3">
          <w:rPr>
            <w:rFonts w:ascii="Palatino Linotype" w:eastAsia="Palatino Linotype" w:hAnsi="Palatino Linotype" w:cs="Palatino Linotype"/>
            <w:sz w:val="24"/>
            <w:szCs w:val="24"/>
          </w:rPr>
          <w:delText xml:space="preserve">vector control, or stockpiling of </w:delText>
        </w:r>
        <w:r w:rsidR="00107A23" w:rsidDel="008A48E3">
          <w:rPr>
            <w:rFonts w:ascii="Palatino Linotype" w:eastAsia="Palatino Linotype" w:hAnsi="Palatino Linotype" w:cs="Palatino Linotype"/>
            <w:sz w:val="24"/>
            <w:szCs w:val="24"/>
          </w:rPr>
          <w:delText xml:space="preserve">persistent </w:delText>
        </w:r>
        <w:r w:rsidR="00ED4FC5" w:rsidDel="008A48E3">
          <w:rPr>
            <w:rFonts w:ascii="Palatino Linotype" w:eastAsia="Palatino Linotype" w:hAnsi="Palatino Linotype" w:cs="Palatino Linotype"/>
            <w:sz w:val="24"/>
            <w:szCs w:val="24"/>
          </w:rPr>
          <w:delText>organic pollutants</w:delText>
        </w:r>
        <w:r w:rsidR="00107A23" w:rsidDel="008A48E3">
          <w:rPr>
            <w:rFonts w:ascii="Palatino Linotype" w:eastAsia="Palatino Linotype" w:hAnsi="Palatino Linotype" w:cs="Palatino Linotype"/>
            <w:sz w:val="24"/>
            <w:szCs w:val="24"/>
          </w:rPr>
          <w:delText xml:space="preserve"> (POPs)</w:delText>
        </w:r>
        <w:r w:rsidR="00ED4FC5" w:rsidDel="008A48E3">
          <w:rPr>
            <w:rFonts w:ascii="Palatino Linotype" w:eastAsia="Palatino Linotype" w:hAnsi="Palatino Linotype" w:cs="Palatino Linotype"/>
            <w:sz w:val="24"/>
            <w:szCs w:val="24"/>
          </w:rPr>
          <w:delText>.</w:delText>
        </w:r>
        <w:r w:rsidR="00EC44CC" w:rsidDel="008A48E3">
          <w:rPr>
            <w:rFonts w:ascii="Palatino Linotype" w:eastAsia="Palatino Linotype" w:hAnsi="Palatino Linotype" w:cs="Palatino Linotype"/>
            <w:sz w:val="24"/>
            <w:szCs w:val="24"/>
          </w:rPr>
          <w:delText xml:space="preserve"> </w:delText>
        </w:r>
        <w:commentRangeEnd w:id="234"/>
        <w:r w:rsidR="00B36E48" w:rsidDel="008A48E3">
          <w:rPr>
            <w:rStyle w:val="CommentReference"/>
          </w:rPr>
          <w:commentReference w:id="234"/>
        </w:r>
      </w:del>
      <w:r w:rsidR="0FF927E4" w:rsidRPr="137CD513">
        <w:rPr>
          <w:rFonts w:ascii="Palatino Linotype" w:eastAsia="Palatino Linotype" w:hAnsi="Palatino Linotype" w:cs="Palatino Linotype"/>
          <w:sz w:val="24"/>
          <w:szCs w:val="24"/>
        </w:rPr>
        <w:t xml:space="preserve">There is no record of DDT use in the last decade for agriculture or vector control in </w:t>
      </w:r>
      <w:r w:rsidR="24BD7F76" w:rsidRPr="77B40369">
        <w:rPr>
          <w:rFonts w:ascii="Palatino Linotype" w:eastAsia="Palatino Linotype" w:hAnsi="Palatino Linotype" w:cs="Palatino Linotype"/>
          <w:sz w:val="24"/>
          <w:szCs w:val="24"/>
        </w:rPr>
        <w:t xml:space="preserve">the </w:t>
      </w:r>
      <w:r w:rsidR="0FF927E4" w:rsidRPr="137CD513">
        <w:rPr>
          <w:rFonts w:ascii="Palatino Linotype" w:eastAsia="Palatino Linotype" w:hAnsi="Palatino Linotype" w:cs="Palatino Linotype"/>
          <w:sz w:val="24"/>
          <w:szCs w:val="24"/>
        </w:rPr>
        <w:t>Morogoro region, or Tanzania as a whole</w:t>
      </w:r>
      <w:ins w:id="236" w:author="Tristan Dennis [2]" w:date="2024-05-03T14:25:00Z">
        <w:r w:rsidR="008A48E3">
          <w:rPr>
            <w:rFonts w:ascii="Palatino Linotype" w:eastAsia="Palatino Linotype" w:hAnsi="Palatino Linotype" w:cs="Palatino Linotype"/>
            <w:sz w:val="24"/>
            <w:szCs w:val="24"/>
          </w:rPr>
          <w:t xml:space="preserve">, where </w:t>
        </w:r>
      </w:ins>
      <w:del w:id="237" w:author="Tristan Dennis [2]" w:date="2024-05-03T14:25:00Z">
        <w:r w:rsidR="0FF927E4" w:rsidRPr="137CD513" w:rsidDel="008A48E3">
          <w:rPr>
            <w:rFonts w:ascii="Palatino Linotype" w:eastAsia="Palatino Linotype" w:hAnsi="Palatino Linotype" w:cs="Palatino Linotype"/>
            <w:sz w:val="24"/>
            <w:szCs w:val="24"/>
          </w:rPr>
          <w:delText>. Tanzania, as a signatory to the 2009 Stockholm Convention on Persistent Organic Pollutants</w:delText>
        </w:r>
        <w:r w:rsidR="00AD47BC" w:rsidDel="008A48E3">
          <w:rPr>
            <w:rFonts w:ascii="Palatino Linotype" w:eastAsia="Palatino Linotype" w:hAnsi="Palatino Linotype" w:cs="Palatino Linotype"/>
            <w:sz w:val="24"/>
            <w:szCs w:val="24"/>
          </w:rPr>
          <w:delText xml:space="preserve"> (SCPOP)</w:delText>
        </w:r>
        <w:r w:rsidR="0FF927E4" w:rsidRPr="137CD513" w:rsidDel="008A48E3">
          <w:rPr>
            <w:rFonts w:ascii="Palatino Linotype" w:eastAsia="Palatino Linotype" w:hAnsi="Palatino Linotype" w:cs="Palatino Linotype"/>
            <w:sz w:val="24"/>
            <w:szCs w:val="24"/>
          </w:rPr>
          <w:delText xml:space="preserve">, banned </w:delText>
        </w:r>
      </w:del>
      <w:r w:rsidR="0FF927E4" w:rsidRPr="137CD513">
        <w:rPr>
          <w:rFonts w:ascii="Palatino Linotype" w:eastAsia="Palatino Linotype" w:hAnsi="Palatino Linotype" w:cs="Palatino Linotype"/>
          <w:sz w:val="24"/>
          <w:szCs w:val="24"/>
        </w:rPr>
        <w:t>the production, importation, and usage of DDT</w:t>
      </w:r>
      <w:ins w:id="238" w:author="Tristan Dennis [2]" w:date="2024-05-03T14:25:00Z">
        <w:r w:rsidR="008A48E3">
          <w:rPr>
            <w:rFonts w:ascii="Palatino Linotype" w:eastAsia="Palatino Linotype" w:hAnsi="Palatino Linotype" w:cs="Palatino Linotype"/>
            <w:sz w:val="24"/>
            <w:szCs w:val="24"/>
          </w:rPr>
          <w:t xml:space="preserve"> </w:t>
        </w:r>
      </w:ins>
      <w:ins w:id="239" w:author="Tristan Dennis [2]" w:date="2024-05-03T15:49:00Z">
        <w:r w:rsidR="00167E85">
          <w:rPr>
            <w:rFonts w:ascii="Palatino Linotype" w:eastAsia="Palatino Linotype" w:hAnsi="Palatino Linotype" w:cs="Palatino Linotype"/>
            <w:sz w:val="24"/>
            <w:szCs w:val="24"/>
          </w:rPr>
          <w:t>has been banned since 2009</w:t>
        </w:r>
      </w:ins>
      <w:r w:rsidR="0003209C" w:rsidRPr="137CD513">
        <w:rPr>
          <w:rFonts w:ascii="Palatino Linotype" w:eastAsia="Palatino Linotype" w:hAnsi="Palatino Linotype" w:cs="Palatino Linotype"/>
          <w:sz w:val="24"/>
          <w:szCs w:val="24"/>
        </w:rPr>
        <w:fldChar w:fldCharType="begin"/>
      </w:r>
      <w:r w:rsidR="00F92505">
        <w:rPr>
          <w:rFonts w:ascii="Palatino Linotype" w:eastAsia="Palatino Linotype" w:hAnsi="Palatino Linotype" w:cs="Palatino Linotype"/>
          <w:sz w:val="24"/>
          <w:szCs w:val="24"/>
        </w:rPr>
        <w:instrText xml:space="preserve"> ADDIN EN.CITE &lt;EndNote&gt;&lt;Cite&gt;&lt;Author&gt;UNEP&lt;/Author&gt;&lt;Year&gt;2005&lt;/Year&gt;&lt;RecNum&gt;606&lt;/RecNum&gt;&lt;DisplayText&gt;&lt;style face="superscript"&gt;16&lt;/style&gt;&lt;/DisplayText&gt;&lt;record&gt;&lt;rec-number&gt;606&lt;/rec-number&gt;&lt;foreign-keys&gt;&lt;key app="EN" db-id="0tverst04vdvehe5fax5sp572a0e0ta2wa0s" timestamp="1705479288"&gt;606&lt;/key&gt;&lt;/foreign-keys&gt;&lt;ref-type name="Web Page"&gt;12&lt;/ref-type&gt;&lt;contributors&gt;&lt;authors&gt;&lt;author&gt;UNEP&lt;/author&gt;&lt;/authors&gt;&lt;/contributors&gt;&lt;titles&gt;&lt;title&gt;Stockholm Convention on persistent organic pollutants (POPs)&lt;/title&gt;&lt;/titles&gt;&lt;number&gt;12 January 2024&lt;/number&gt;&lt;dates&gt;&lt;year&gt;2005&lt;/year&gt;&lt;/dates&gt;&lt;publisher&gt;UNEP&lt;/publisher&gt;&lt;urls&gt;&lt;related-urls&gt;&lt;url&gt;https://chm.pops.int/TheConvention/Overview/TextoftheConvention/tabid/2232/Default.aspx&lt;/url&gt;&lt;/related-urls&gt;&lt;/urls&gt;&lt;/record&gt;&lt;/Cite&gt;&lt;/EndNote&gt;</w:instrText>
      </w:r>
      <w:r w:rsidR="0003209C" w:rsidRPr="137CD513">
        <w:rPr>
          <w:rFonts w:ascii="Palatino Linotype" w:eastAsia="Palatino Linotype" w:hAnsi="Palatino Linotype" w:cs="Palatino Linotype"/>
          <w:sz w:val="24"/>
          <w:szCs w:val="24"/>
        </w:rPr>
        <w:fldChar w:fldCharType="separate"/>
      </w:r>
      <w:r w:rsidR="44E15756" w:rsidRPr="137CD513">
        <w:rPr>
          <w:rFonts w:ascii="Palatino Linotype" w:eastAsia="Palatino Linotype" w:hAnsi="Palatino Linotype" w:cs="Palatino Linotype"/>
          <w:noProof/>
          <w:sz w:val="24"/>
          <w:szCs w:val="24"/>
          <w:vertAlign w:val="superscript"/>
        </w:rPr>
        <w:t>16</w:t>
      </w:r>
      <w:r w:rsidR="0003209C" w:rsidRPr="137CD513">
        <w:rPr>
          <w:rFonts w:ascii="Palatino Linotype" w:eastAsia="Palatino Linotype" w:hAnsi="Palatino Linotype" w:cs="Palatino Linotype"/>
          <w:sz w:val="24"/>
          <w:szCs w:val="24"/>
        </w:rPr>
        <w:fldChar w:fldCharType="end"/>
      </w:r>
      <w:r w:rsidR="4AF32F85" w:rsidRPr="137CD513">
        <w:rPr>
          <w:rFonts w:ascii="Palatino Linotype" w:eastAsia="Palatino Linotype" w:hAnsi="Palatino Linotype" w:cs="Palatino Linotype"/>
          <w:sz w:val="24"/>
          <w:szCs w:val="24"/>
        </w:rPr>
        <w:t>,</w:t>
      </w:r>
      <w:r w:rsidR="0FF927E4" w:rsidRPr="137CD513">
        <w:rPr>
          <w:rFonts w:ascii="Palatino Linotype" w:eastAsia="Palatino Linotype" w:hAnsi="Palatino Linotype" w:cs="Palatino Linotype"/>
          <w:sz w:val="24"/>
          <w:szCs w:val="24"/>
        </w:rPr>
        <w:t xml:space="preserve"> </w:t>
      </w:r>
      <w:r w:rsidR="21739EAD" w:rsidRPr="137CD513">
        <w:rPr>
          <w:rFonts w:ascii="Palatino Linotype" w:eastAsia="Palatino Linotype" w:hAnsi="Palatino Linotype" w:cs="Palatino Linotype"/>
          <w:sz w:val="24"/>
          <w:szCs w:val="24"/>
        </w:rPr>
        <w:t>except for</w:t>
      </w:r>
      <w:r w:rsidR="0FF927E4" w:rsidRPr="137CD513">
        <w:rPr>
          <w:rFonts w:ascii="Palatino Linotype" w:eastAsia="Palatino Linotype" w:hAnsi="Palatino Linotype" w:cs="Palatino Linotype"/>
          <w:sz w:val="24"/>
          <w:szCs w:val="24"/>
        </w:rPr>
        <w:t xml:space="preserve"> limited use in malaria vector control</w:t>
      </w:r>
      <w:r w:rsidR="00656814">
        <w:rPr>
          <w:rFonts w:ascii="Palatino Linotype" w:eastAsia="Palatino Linotype" w:hAnsi="Palatino Linotype" w:cs="Palatino Linotype"/>
          <w:sz w:val="24"/>
          <w:szCs w:val="24"/>
        </w:rPr>
        <w:t>.</w:t>
      </w:r>
      <w:r w:rsidR="00656814" w:rsidRPr="00656814">
        <w:rPr>
          <w:rFonts w:ascii="Palatino Linotype" w:eastAsia="Palatino Linotype" w:hAnsi="Palatino Linotype" w:cs="Palatino Linotype"/>
          <w:sz w:val="24"/>
          <w:szCs w:val="24"/>
        </w:rPr>
        <w:t xml:space="preserve"> </w:t>
      </w:r>
      <w:r w:rsidR="004717CA">
        <w:rPr>
          <w:rFonts w:ascii="Palatino Linotype" w:eastAsia="Palatino Linotype" w:hAnsi="Palatino Linotype" w:cs="Palatino Linotype"/>
          <w:sz w:val="24"/>
          <w:szCs w:val="24"/>
        </w:rPr>
        <w:t xml:space="preserve">In 2008, Tanzania </w:t>
      </w:r>
      <w:r w:rsidR="007016C7">
        <w:rPr>
          <w:rFonts w:ascii="Palatino Linotype" w:eastAsia="Palatino Linotype" w:hAnsi="Palatino Linotype" w:cs="Palatino Linotype"/>
          <w:sz w:val="24"/>
          <w:szCs w:val="24"/>
        </w:rPr>
        <w:t>rolled out</w:t>
      </w:r>
      <w:r w:rsidR="004717CA">
        <w:rPr>
          <w:rFonts w:ascii="Palatino Linotype" w:eastAsia="Palatino Linotype" w:hAnsi="Palatino Linotype" w:cs="Palatino Linotype"/>
          <w:sz w:val="24"/>
          <w:szCs w:val="24"/>
        </w:rPr>
        <w:t xml:space="preserve"> an ambitious malaria vector control strategy relying on large</w:t>
      </w:r>
      <w:r w:rsidR="00C55367">
        <w:rPr>
          <w:rFonts w:ascii="Palatino Linotype" w:eastAsia="Palatino Linotype" w:hAnsi="Palatino Linotype" w:cs="Palatino Linotype"/>
          <w:sz w:val="24"/>
          <w:szCs w:val="24"/>
        </w:rPr>
        <w:t xml:space="preserve"> </w:t>
      </w:r>
      <w:r w:rsidR="004717CA">
        <w:rPr>
          <w:rFonts w:ascii="Palatino Linotype" w:eastAsia="Palatino Linotype" w:hAnsi="Palatino Linotype" w:cs="Palatino Linotype"/>
          <w:sz w:val="24"/>
          <w:szCs w:val="24"/>
        </w:rPr>
        <w:t xml:space="preserve">scale use of DDT for </w:t>
      </w:r>
      <w:r w:rsidR="004717CA" w:rsidRPr="77B40369">
        <w:rPr>
          <w:rFonts w:ascii="Palatino Linotype" w:eastAsia="Palatino Linotype" w:hAnsi="Palatino Linotype" w:cs="Palatino Linotype"/>
          <w:sz w:val="24"/>
          <w:szCs w:val="24"/>
        </w:rPr>
        <w:t xml:space="preserve">indoor residual spraying </w:t>
      </w:r>
      <w:r w:rsidR="004717CA">
        <w:rPr>
          <w:rFonts w:ascii="Palatino Linotype" w:eastAsia="Palatino Linotype" w:hAnsi="Palatino Linotype" w:cs="Palatino Linotype"/>
          <w:sz w:val="24"/>
          <w:szCs w:val="24"/>
        </w:rPr>
        <w:t>(IRS), implemented in 60 districts across the country (</w:t>
      </w:r>
      <w:commentRangeStart w:id="240"/>
      <w:r w:rsidR="004717CA" w:rsidRPr="00995238">
        <w:rPr>
          <w:rFonts w:ascii="Palatino Linotype" w:eastAsia="Palatino Linotype" w:hAnsi="Palatino Linotype" w:cs="Palatino Linotype"/>
          <w:b/>
          <w:bCs/>
          <w:sz w:val="24"/>
          <w:szCs w:val="24"/>
        </w:rPr>
        <w:t>REF</w:t>
      </w:r>
      <w:commentRangeEnd w:id="240"/>
      <w:r w:rsidR="004717CA">
        <w:rPr>
          <w:rStyle w:val="CommentReference"/>
        </w:rPr>
        <w:commentReference w:id="240"/>
      </w:r>
      <w:r w:rsidR="004717CA">
        <w:rPr>
          <w:rFonts w:ascii="Palatino Linotype" w:eastAsia="Palatino Linotype" w:hAnsi="Palatino Linotype" w:cs="Palatino Linotype"/>
          <w:sz w:val="24"/>
          <w:szCs w:val="24"/>
        </w:rPr>
        <w:t xml:space="preserve">), and </w:t>
      </w:r>
      <w:del w:id="241" w:author="Tristan Dennis [2]" w:date="2024-05-03T15:49:00Z">
        <w:r w:rsidR="004717CA" w:rsidDel="009D4943">
          <w:rPr>
            <w:rFonts w:ascii="Palatino Linotype" w:eastAsia="Palatino Linotype" w:hAnsi="Palatino Linotype" w:cs="Palatino Linotype"/>
            <w:sz w:val="24"/>
            <w:szCs w:val="24"/>
          </w:rPr>
          <w:delText xml:space="preserve">later </w:delText>
        </w:r>
      </w:del>
      <w:r w:rsidR="004717CA">
        <w:rPr>
          <w:rFonts w:ascii="Palatino Linotype" w:eastAsia="Palatino Linotype" w:hAnsi="Palatino Linotype" w:cs="Palatino Linotype"/>
          <w:sz w:val="24"/>
          <w:szCs w:val="24"/>
        </w:rPr>
        <w:t xml:space="preserve">discontinued </w:t>
      </w:r>
      <w:r w:rsidR="004717CA" w:rsidRPr="137CD513">
        <w:rPr>
          <w:rFonts w:ascii="Palatino Linotype" w:eastAsia="Palatino Linotype" w:hAnsi="Palatino Linotype" w:cs="Palatino Linotype"/>
          <w:sz w:val="24"/>
          <w:szCs w:val="24"/>
        </w:rPr>
        <w:t xml:space="preserve">in </w:t>
      </w:r>
      <w:r w:rsidR="004717CA" w:rsidRPr="77B40369">
        <w:rPr>
          <w:rFonts w:ascii="Palatino Linotype" w:eastAsia="Palatino Linotype" w:hAnsi="Palatino Linotype" w:cs="Palatino Linotype"/>
          <w:sz w:val="24"/>
          <w:szCs w:val="24"/>
        </w:rPr>
        <w:t>2010</w:t>
      </w:r>
      <w:r w:rsidR="004717CA" w:rsidRPr="137CD513">
        <w:rPr>
          <w:rFonts w:ascii="Palatino Linotype" w:eastAsia="Palatino Linotype" w:hAnsi="Palatino Linotype" w:cs="Palatino Linotype"/>
          <w:sz w:val="24"/>
          <w:szCs w:val="24"/>
        </w:rPr>
        <w:fldChar w:fldCharType="begin"/>
      </w:r>
      <w:r w:rsidR="004717CA">
        <w:rPr>
          <w:rFonts w:ascii="Palatino Linotype" w:eastAsia="Palatino Linotype" w:hAnsi="Palatino Linotype" w:cs="Palatino Linotype"/>
          <w:sz w:val="24"/>
          <w:szCs w:val="24"/>
        </w:rPr>
        <w:instrText xml:space="preserve"> ADDIN EN.CITE &lt;EndNote&gt;&lt;Cite&gt;&lt;Author&gt;Oxborough&lt;/Author&gt;&lt;Year&gt;2016&lt;/Year&gt;&lt;RecNum&gt;607&lt;/RecNum&gt;&lt;DisplayText&gt;&lt;style face="superscript"&gt;34&lt;/style&gt;&lt;/DisplayText&gt;&lt;record&gt;&lt;rec-number&gt;607&lt;/rec-number&gt;&lt;foreign-keys&gt;&lt;key app="EN" db-id="0tverst04vdvehe5fax5sp572a0e0ta2wa0s" timestamp="1705479929"&gt;607&lt;/key&gt;&lt;/foreign-keys&gt;&lt;ref-type name="Journal Article"&gt;17&lt;/ref-type&gt;&lt;contributors&gt;&lt;authors&gt;&lt;author&gt;Oxborough, R. M.&lt;/author&gt;&lt;/authors&gt;&lt;/contributors&gt;&lt;auth-address&gt;Richard Oxborough Consultancy, London, UK. oxandbull@hotmail.com.&lt;/auth-address&gt;&lt;titles&gt;&lt;title&gt;Trends in US President&amp;apos;s Malaria Initiative-funded indoor residual spray coverage and insecticide choice in sub-Saharan Africa (2008-2015): urgent need for affordable, long-lasting insecticides&lt;/title&gt;&lt;secondary-title&gt;Malar J&lt;/secondary-title&gt;&lt;/titles&gt;&lt;periodical&gt;&lt;full-title&gt;Malar J&lt;/full-title&gt;&lt;/periodical&gt;&lt;pages&gt;146&lt;/pages&gt;&lt;volume&gt;15&lt;/volume&gt;&lt;edition&gt;2016/03/10&lt;/edition&gt;&lt;keywords&gt;&lt;keyword&gt;Africa South of the Sahara&lt;/keyword&gt;&lt;keyword&gt;Animals&lt;/keyword&gt;&lt;keyword&gt;Anopheles&lt;/keyword&gt;&lt;keyword&gt;*Health Policy&lt;/keyword&gt;&lt;keyword&gt;Humans&lt;/keyword&gt;&lt;keyword&gt;Insect Vectors&lt;/keyword&gt;&lt;keyword&gt;Insecticides/*economics&lt;/keyword&gt;&lt;keyword&gt;*Malaria/prevention &amp;amp; control/transmission&lt;/keyword&gt;&lt;keyword&gt;*Mosquito Control/economics/methods/organization &amp;amp; administration/trends&lt;/keyword&gt;&lt;/keywords&gt;&lt;dates&gt;&lt;year&gt;2016&lt;/year&gt;&lt;pub-dates&gt;&lt;date&gt;Mar 8&lt;/date&gt;&lt;/pub-dates&gt;&lt;/dates&gt;&lt;isbn&gt;1475-2875&lt;/isbn&gt;&lt;accession-num&gt;26957210&lt;/accession-num&gt;&lt;urls&gt;&lt;/urls&gt;&lt;custom2&gt;PMC4784374&lt;/custom2&gt;&lt;electronic-resource-num&gt;10.1186/s12936-016-1201-1&lt;/electronic-resource-num&gt;&lt;remote-database-provider&gt;NLM&lt;/remote-database-provider&gt;&lt;language&gt;eng&lt;/language&gt;&lt;/record&gt;&lt;/Cite&gt;&lt;/EndNote&gt;</w:instrText>
      </w:r>
      <w:r w:rsidR="004717CA" w:rsidRPr="137CD513">
        <w:rPr>
          <w:rFonts w:ascii="Palatino Linotype" w:eastAsia="Palatino Linotype" w:hAnsi="Palatino Linotype" w:cs="Palatino Linotype"/>
          <w:sz w:val="24"/>
          <w:szCs w:val="24"/>
        </w:rPr>
        <w:fldChar w:fldCharType="separate"/>
      </w:r>
      <w:r w:rsidR="004717CA" w:rsidRPr="006160ED">
        <w:rPr>
          <w:rFonts w:ascii="Palatino Linotype" w:eastAsia="Palatino Linotype" w:hAnsi="Palatino Linotype" w:cs="Palatino Linotype"/>
          <w:noProof/>
          <w:sz w:val="24"/>
          <w:szCs w:val="24"/>
          <w:vertAlign w:val="superscript"/>
        </w:rPr>
        <w:t>34</w:t>
      </w:r>
      <w:r w:rsidR="004717CA" w:rsidRPr="137CD513">
        <w:rPr>
          <w:rFonts w:ascii="Palatino Linotype" w:eastAsia="Palatino Linotype" w:hAnsi="Palatino Linotype" w:cs="Palatino Linotype"/>
          <w:sz w:val="24"/>
          <w:szCs w:val="24"/>
        </w:rPr>
        <w:fldChar w:fldCharType="end"/>
      </w:r>
      <w:r w:rsidR="004717CA" w:rsidRPr="137CD513">
        <w:rPr>
          <w:rFonts w:ascii="Palatino Linotype" w:eastAsia="Palatino Linotype" w:hAnsi="Palatino Linotype" w:cs="Palatino Linotype"/>
          <w:sz w:val="24"/>
          <w:szCs w:val="24"/>
        </w:rPr>
        <w:t>.</w:t>
      </w:r>
      <w:r w:rsidR="004717CA">
        <w:rPr>
          <w:rFonts w:ascii="Palatino Linotype" w:eastAsia="Palatino Linotype" w:hAnsi="Palatino Linotype" w:cs="Palatino Linotype"/>
          <w:sz w:val="24"/>
          <w:szCs w:val="24"/>
        </w:rPr>
        <w:t xml:space="preserve"> Morogoro, where we detected </w:t>
      </w:r>
      <w:proofErr w:type="spellStart"/>
      <w:r w:rsidR="004717CA" w:rsidRPr="00995238">
        <w:rPr>
          <w:rFonts w:ascii="Palatino Linotype" w:eastAsia="Palatino Linotype" w:hAnsi="Palatino Linotype" w:cs="Palatino Linotype"/>
          <w:i/>
          <w:iCs/>
          <w:sz w:val="24"/>
          <w:szCs w:val="24"/>
        </w:rPr>
        <w:t>kdr</w:t>
      </w:r>
      <w:proofErr w:type="spellEnd"/>
      <w:r w:rsidR="004717CA">
        <w:rPr>
          <w:rFonts w:ascii="Palatino Linotype" w:eastAsia="Palatino Linotype" w:hAnsi="Palatino Linotype" w:cs="Palatino Linotype"/>
          <w:i/>
          <w:iCs/>
          <w:sz w:val="24"/>
          <w:szCs w:val="24"/>
        </w:rPr>
        <w:t>,</w:t>
      </w:r>
      <w:r w:rsidR="004717CA">
        <w:rPr>
          <w:rFonts w:ascii="Palatino Linotype" w:eastAsia="Palatino Linotype" w:hAnsi="Palatino Linotype" w:cs="Palatino Linotype"/>
          <w:sz w:val="24"/>
          <w:szCs w:val="24"/>
        </w:rPr>
        <w:t xml:space="preserve"> was not part of this expanded campaign </w:t>
      </w:r>
      <w:commentRangeStart w:id="242"/>
      <w:r w:rsidR="00E30465">
        <w:rPr>
          <w:rFonts w:ascii="Palatino Linotype" w:eastAsia="Palatino Linotype" w:hAnsi="Palatino Linotype" w:cs="Palatino Linotype"/>
          <w:sz w:val="24"/>
          <w:szCs w:val="24"/>
        </w:rPr>
        <w:t>[</w:t>
      </w:r>
      <w:r w:rsidR="004717CA" w:rsidRPr="00977E9E">
        <w:rPr>
          <w:rFonts w:ascii="Palatino Linotype" w:eastAsia="Palatino Linotype" w:hAnsi="Palatino Linotype" w:cs="Palatino Linotype"/>
          <w:b/>
          <w:bCs/>
          <w:sz w:val="24"/>
          <w:szCs w:val="24"/>
          <w:highlight w:val="yellow"/>
        </w:rPr>
        <w:t xml:space="preserve">Figure </w:t>
      </w:r>
      <w:r w:rsidR="001F7F67" w:rsidRPr="00977E9E">
        <w:rPr>
          <w:rFonts w:ascii="Palatino Linotype" w:eastAsia="Palatino Linotype" w:hAnsi="Palatino Linotype" w:cs="Palatino Linotype"/>
          <w:b/>
          <w:bCs/>
          <w:sz w:val="24"/>
          <w:szCs w:val="24"/>
          <w:highlight w:val="yellow"/>
        </w:rPr>
        <w:t>4</w:t>
      </w:r>
      <w:r w:rsidR="00F31DED">
        <w:rPr>
          <w:rFonts w:ascii="Palatino Linotype" w:eastAsia="Palatino Linotype" w:hAnsi="Palatino Linotype" w:cs="Palatino Linotype"/>
          <w:b/>
          <w:bCs/>
          <w:sz w:val="24"/>
          <w:szCs w:val="24"/>
          <w:highlight w:val="yellow"/>
        </w:rPr>
        <w:t>B</w:t>
      </w:r>
      <w:commentRangeEnd w:id="242"/>
      <w:r w:rsidR="00B36E48">
        <w:rPr>
          <w:rStyle w:val="CommentReference"/>
        </w:rPr>
        <w:commentReference w:id="242"/>
      </w:r>
      <w:r w:rsidR="00E30465">
        <w:rPr>
          <w:rFonts w:ascii="Palatino Linotype" w:eastAsia="Palatino Linotype" w:hAnsi="Palatino Linotype" w:cs="Palatino Linotype"/>
          <w:sz w:val="24"/>
          <w:szCs w:val="24"/>
        </w:rPr>
        <w:t>]</w:t>
      </w:r>
      <w:r w:rsidR="00B41782">
        <w:rPr>
          <w:rFonts w:ascii="Palatino Linotype" w:eastAsia="Palatino Linotype" w:hAnsi="Palatino Linotype" w:cs="Palatino Linotype"/>
          <w:sz w:val="24"/>
          <w:szCs w:val="24"/>
        </w:rPr>
        <w:t>.</w:t>
      </w:r>
      <w:r w:rsidR="0048389A">
        <w:rPr>
          <w:rFonts w:ascii="Palatino Linotype" w:eastAsia="Palatino Linotype" w:hAnsi="Palatino Linotype" w:cs="Palatino Linotype"/>
          <w:sz w:val="24"/>
          <w:szCs w:val="24"/>
        </w:rPr>
        <w:t xml:space="preserve"> P</w:t>
      </w:r>
      <w:r w:rsidR="00656814">
        <w:rPr>
          <w:rFonts w:ascii="Palatino Linotype" w:eastAsia="Palatino Linotype" w:hAnsi="Palatino Linotype" w:cs="Palatino Linotype"/>
          <w:sz w:val="24"/>
          <w:szCs w:val="24"/>
        </w:rPr>
        <w:t xml:space="preserve">rior to the </w:t>
      </w:r>
      <w:del w:id="243" w:author="Tristan Dennis [2]" w:date="2024-05-03T14:25:00Z">
        <w:r w:rsidR="00C456E3" w:rsidDel="008A48E3">
          <w:rPr>
            <w:rFonts w:ascii="Palatino Linotype" w:eastAsia="Palatino Linotype" w:hAnsi="Palatino Linotype" w:cs="Palatino Linotype"/>
            <w:sz w:val="24"/>
            <w:szCs w:val="24"/>
          </w:rPr>
          <w:delText>SCPOP</w:delText>
        </w:r>
      </w:del>
      <w:ins w:id="244" w:author="Tristan Dennis [2]" w:date="2024-05-03T14:25:00Z">
        <w:r w:rsidR="008A48E3">
          <w:rPr>
            <w:rFonts w:ascii="Palatino Linotype" w:eastAsia="Palatino Linotype" w:hAnsi="Palatino Linotype" w:cs="Palatino Linotype"/>
            <w:sz w:val="24"/>
            <w:szCs w:val="24"/>
          </w:rPr>
          <w:t>ban</w:t>
        </w:r>
      </w:ins>
      <w:r w:rsidR="00656814">
        <w:rPr>
          <w:rFonts w:ascii="Palatino Linotype" w:eastAsia="Palatino Linotype" w:hAnsi="Palatino Linotype" w:cs="Palatino Linotype"/>
          <w:sz w:val="24"/>
          <w:szCs w:val="24"/>
        </w:rPr>
        <w:t xml:space="preserve">, Tanzania imported large stockpiles of DDT mostly for agricultural pest control </w:t>
      </w:r>
      <w:r w:rsidR="00E30465">
        <w:rPr>
          <w:rFonts w:ascii="Palatino Linotype" w:eastAsia="Palatino Linotype" w:hAnsi="Palatino Linotype" w:cs="Palatino Linotype"/>
          <w:sz w:val="24"/>
          <w:szCs w:val="24"/>
        </w:rPr>
        <w:t>[</w:t>
      </w:r>
      <w:r w:rsidR="00656814" w:rsidRPr="00977E9E">
        <w:rPr>
          <w:rFonts w:ascii="Palatino Linotype" w:eastAsia="Palatino Linotype" w:hAnsi="Palatino Linotype" w:cs="Palatino Linotype"/>
          <w:b/>
          <w:bCs/>
          <w:sz w:val="24"/>
          <w:szCs w:val="24"/>
          <w:highlight w:val="yellow"/>
        </w:rPr>
        <w:t xml:space="preserve">Figure </w:t>
      </w:r>
      <w:r w:rsidR="003B1683" w:rsidRPr="00977E9E">
        <w:rPr>
          <w:rFonts w:ascii="Palatino Linotype" w:eastAsia="Palatino Linotype" w:hAnsi="Palatino Linotype" w:cs="Palatino Linotype"/>
          <w:b/>
          <w:bCs/>
          <w:sz w:val="24"/>
          <w:szCs w:val="24"/>
          <w:highlight w:val="yellow"/>
        </w:rPr>
        <w:t>4</w:t>
      </w:r>
      <w:r w:rsidR="00F31DED">
        <w:rPr>
          <w:rFonts w:ascii="Palatino Linotype" w:eastAsia="Palatino Linotype" w:hAnsi="Palatino Linotype" w:cs="Palatino Linotype"/>
          <w:b/>
          <w:bCs/>
          <w:sz w:val="24"/>
          <w:szCs w:val="24"/>
          <w:highlight w:val="yellow"/>
        </w:rPr>
        <w:t>A</w:t>
      </w:r>
      <w:r w:rsidR="00E30465">
        <w:rPr>
          <w:rFonts w:ascii="Palatino Linotype" w:eastAsia="Palatino Linotype" w:hAnsi="Palatino Linotype" w:cs="Palatino Linotype"/>
          <w:sz w:val="24"/>
          <w:szCs w:val="24"/>
        </w:rPr>
        <w:t>]</w:t>
      </w:r>
      <w:r w:rsidR="00656814">
        <w:rPr>
          <w:rFonts w:ascii="Palatino Linotype" w:eastAsia="Palatino Linotype" w:hAnsi="Palatino Linotype" w:cs="Palatino Linotype"/>
          <w:sz w:val="24"/>
          <w:szCs w:val="24"/>
        </w:rPr>
        <w:t>.</w:t>
      </w:r>
      <w:del w:id="245" w:author="Tristan Dennis [2]" w:date="2024-05-03T14:25:00Z">
        <w:r w:rsidR="00656814" w:rsidDel="008A48E3">
          <w:rPr>
            <w:rFonts w:ascii="Palatino Linotype" w:eastAsia="Palatino Linotype" w:hAnsi="Palatino Linotype" w:cs="Palatino Linotype"/>
            <w:sz w:val="24"/>
            <w:szCs w:val="24"/>
          </w:rPr>
          <w:delText xml:space="preserve"> However, </w:delText>
        </w:r>
      </w:del>
      <w:ins w:id="246" w:author="Tristan Dennis [2]" w:date="2024-05-03T14:25:00Z">
        <w:r w:rsidR="008A48E3">
          <w:rPr>
            <w:rFonts w:ascii="Palatino Linotype" w:eastAsia="Palatino Linotype" w:hAnsi="Palatino Linotype" w:cs="Palatino Linotype"/>
            <w:sz w:val="24"/>
            <w:szCs w:val="24"/>
          </w:rPr>
          <w:t xml:space="preserve"> </w:t>
        </w:r>
      </w:ins>
      <w:del w:id="247" w:author="Tristan Dennis [2]" w:date="2024-05-03T14:25:00Z">
        <w:r w:rsidR="00656814" w:rsidDel="008A48E3">
          <w:rPr>
            <w:rFonts w:ascii="Palatino Linotype" w:eastAsia="Palatino Linotype" w:hAnsi="Palatino Linotype" w:cs="Palatino Linotype"/>
            <w:sz w:val="24"/>
            <w:szCs w:val="24"/>
          </w:rPr>
          <w:delText>f</w:delText>
        </w:r>
      </w:del>
      <w:ins w:id="248" w:author="Tristan Dennis [2]" w:date="2024-05-03T14:25:00Z">
        <w:r w:rsidR="008A48E3">
          <w:rPr>
            <w:rFonts w:ascii="Palatino Linotype" w:eastAsia="Palatino Linotype" w:hAnsi="Palatino Linotype" w:cs="Palatino Linotype"/>
            <w:sz w:val="24"/>
            <w:szCs w:val="24"/>
          </w:rPr>
          <w:t>F</w:t>
        </w:r>
      </w:ins>
      <w:r w:rsidR="00656814">
        <w:rPr>
          <w:rFonts w:ascii="Palatino Linotype" w:eastAsia="Palatino Linotype" w:hAnsi="Palatino Linotype" w:cs="Palatino Linotype"/>
          <w:sz w:val="24"/>
          <w:szCs w:val="24"/>
        </w:rPr>
        <w:t>ollowing the ban, there has been anecdotal reports of continued illegal use of DDT amongst farmers to date (</w:t>
      </w:r>
      <w:commentRangeStart w:id="249"/>
      <w:r w:rsidR="00656814" w:rsidRPr="00833787">
        <w:rPr>
          <w:rFonts w:ascii="Palatino Linotype" w:eastAsia="Palatino Linotype" w:hAnsi="Palatino Linotype" w:cs="Palatino Linotype"/>
          <w:b/>
          <w:bCs/>
          <w:sz w:val="24"/>
          <w:szCs w:val="24"/>
        </w:rPr>
        <w:t>REF</w:t>
      </w:r>
      <w:commentRangeEnd w:id="249"/>
      <w:r w:rsidR="00656814">
        <w:rPr>
          <w:rStyle w:val="CommentReference"/>
        </w:rPr>
        <w:commentReference w:id="249"/>
      </w:r>
      <w:r w:rsidR="00656814">
        <w:rPr>
          <w:rFonts w:ascii="Palatino Linotype" w:eastAsia="Palatino Linotype" w:hAnsi="Palatino Linotype" w:cs="Palatino Linotype"/>
          <w:sz w:val="24"/>
          <w:szCs w:val="24"/>
        </w:rPr>
        <w:t xml:space="preserve">). </w:t>
      </w:r>
      <w:r w:rsidR="0FF927E4" w:rsidRPr="137CD513">
        <w:rPr>
          <w:rFonts w:ascii="Palatino Linotype" w:eastAsia="Palatino Linotype" w:hAnsi="Palatino Linotype" w:cs="Palatino Linotype"/>
          <w:sz w:val="24"/>
          <w:szCs w:val="24"/>
        </w:rPr>
        <w:t>The Africa Stockpiles Programme (ASP)</w:t>
      </w:r>
      <w:r w:rsidR="320C682C" w:rsidRPr="137CD513">
        <w:rPr>
          <w:rFonts w:ascii="Palatino Linotype" w:eastAsia="Palatino Linotype" w:hAnsi="Palatino Linotype" w:cs="Palatino Linotype"/>
          <w:sz w:val="24"/>
          <w:szCs w:val="24"/>
        </w:rPr>
        <w:t xml:space="preserve"> </w:t>
      </w:r>
      <w:r w:rsidR="0FF927E4" w:rsidRPr="137CD513">
        <w:rPr>
          <w:rFonts w:ascii="Palatino Linotype" w:eastAsia="Palatino Linotype" w:hAnsi="Palatino Linotype" w:cs="Palatino Linotype"/>
          <w:sz w:val="24"/>
          <w:szCs w:val="24"/>
        </w:rPr>
        <w:t xml:space="preserve">was launched in 2005 to eliminate stockpiles of obsolete pesticides, including DDT. At this time, it was estimated that Tanzania still possessed approx. 1,500 tonnes of </w:t>
      </w:r>
      <w:r w:rsidR="0FF927E4" w:rsidRPr="137CD513">
        <w:rPr>
          <w:rFonts w:ascii="Palatino Linotype" w:eastAsia="Palatino Linotype" w:hAnsi="Palatino Linotype" w:cs="Palatino Linotype"/>
          <w:sz w:val="24"/>
          <w:szCs w:val="24"/>
        </w:rPr>
        <w:lastRenderedPageBreak/>
        <w:t xml:space="preserve">obsolete pesticides </w:t>
      </w:r>
      <w:r w:rsidR="0003209C" w:rsidRPr="137CD513">
        <w:rPr>
          <w:rFonts w:ascii="Palatino Linotype" w:eastAsia="Palatino Linotype" w:hAnsi="Palatino Linotype" w:cs="Palatino Linotype"/>
          <w:sz w:val="24"/>
          <w:szCs w:val="24"/>
        </w:rPr>
        <w:fldChar w:fldCharType="begin"/>
      </w:r>
      <w:r w:rsidR="00982DCC">
        <w:rPr>
          <w:rFonts w:ascii="Palatino Linotype" w:eastAsia="Palatino Linotype" w:hAnsi="Palatino Linotype" w:cs="Palatino Linotype"/>
          <w:sz w:val="24"/>
          <w:szCs w:val="24"/>
        </w:rPr>
        <w:instrText xml:space="preserve"> ADDIN EN.CITE &lt;EndNote&gt;&lt;Cite&gt;&lt;Author&gt;FAO&lt;/Author&gt;&lt;Year&gt;2005&lt;/Year&gt;&lt;RecNum&gt;608&lt;/RecNum&gt;&lt;DisplayText&gt;&lt;style face="superscript"&gt;35&lt;/style&gt;&lt;/DisplayText&gt;&lt;record&gt;&lt;rec-number&gt;608&lt;/rec-number&gt;&lt;foreign-keys&gt;&lt;key app="EN" db-id="0tverst04vdvehe5fax5sp572a0e0ta2wa0s" timestamp="1705480326"&gt;608&lt;/key&gt;&lt;/foreign-keys&gt;&lt;ref-type name="Web Page"&gt;12&lt;/ref-type&gt;&lt;contributors&gt;&lt;authors&gt;&lt;author&gt;FAO  &lt;/author&gt;&lt;/authors&gt;&lt;/contributors&gt;&lt;titles&gt;&lt;title&gt;Prevention and disposal of obsolete pesticides &lt;/title&gt;&lt;/titles&gt;&lt;number&gt;12 January 2024&lt;/number&gt;&lt;dates&gt;&lt;year&gt;2005&lt;/year&gt;&lt;/dates&gt;&lt;publisher&gt;FAO&lt;/publisher&gt;&lt;urls&gt;&lt;related-urls&gt;&lt;url&gt;https://www.fao.org/agriculture/crops/obsolete-pesticides/where-stocks/africa-stocks/en/&lt;/url&gt;&lt;/related-urls&gt;&lt;/urls&gt;&lt;/record&gt;&lt;/Cite&gt;&lt;/EndNote&gt;</w:instrText>
      </w:r>
      <w:r w:rsidR="0003209C" w:rsidRPr="137CD513">
        <w:rPr>
          <w:rFonts w:ascii="Palatino Linotype" w:eastAsia="Palatino Linotype" w:hAnsi="Palatino Linotype" w:cs="Palatino Linotype"/>
          <w:sz w:val="24"/>
          <w:szCs w:val="24"/>
        </w:rPr>
        <w:fldChar w:fldCharType="separate"/>
      </w:r>
      <w:r w:rsidR="006160ED" w:rsidRPr="006160ED">
        <w:rPr>
          <w:rFonts w:ascii="Palatino Linotype" w:eastAsia="Palatino Linotype" w:hAnsi="Palatino Linotype" w:cs="Palatino Linotype"/>
          <w:noProof/>
          <w:sz w:val="24"/>
          <w:szCs w:val="24"/>
          <w:vertAlign w:val="superscript"/>
        </w:rPr>
        <w:t>35</w:t>
      </w:r>
      <w:r w:rsidR="0003209C" w:rsidRPr="137CD513">
        <w:rPr>
          <w:rFonts w:ascii="Palatino Linotype" w:eastAsia="Palatino Linotype" w:hAnsi="Palatino Linotype" w:cs="Palatino Linotype"/>
          <w:sz w:val="24"/>
          <w:szCs w:val="24"/>
        </w:rPr>
        <w:fldChar w:fldCharType="end"/>
      </w:r>
      <w:ins w:id="250" w:author="Tristan Dennis [2]" w:date="2024-05-03T15:50:00Z">
        <w:r w:rsidR="009D4943">
          <w:rPr>
            <w:rFonts w:ascii="Palatino Linotype" w:eastAsia="Palatino Linotype" w:hAnsi="Palatino Linotype" w:cs="Palatino Linotype"/>
            <w:sz w:val="24"/>
            <w:szCs w:val="24"/>
          </w:rPr>
          <w:t xml:space="preserve">, including </w:t>
        </w:r>
      </w:ins>
      <w:del w:id="251" w:author="Tristan Dennis [2]" w:date="2024-05-03T15:50:00Z">
        <w:r w:rsidR="75D9AE74" w:rsidRPr="137CD513" w:rsidDel="009D4943">
          <w:rPr>
            <w:rFonts w:ascii="Palatino Linotype" w:eastAsia="Palatino Linotype" w:hAnsi="Palatino Linotype" w:cs="Palatino Linotype"/>
            <w:sz w:val="24"/>
            <w:szCs w:val="24"/>
          </w:rPr>
          <w:delText>.</w:delText>
        </w:r>
        <w:r w:rsidR="0FF927E4" w:rsidRPr="137CD513" w:rsidDel="009D4943">
          <w:rPr>
            <w:rFonts w:ascii="Palatino Linotype" w:eastAsia="Palatino Linotype" w:hAnsi="Palatino Linotype" w:cs="Palatino Linotype"/>
            <w:sz w:val="24"/>
            <w:szCs w:val="24"/>
          </w:rPr>
          <w:delText xml:space="preserve"> Intriguingly, Mahenge-Ulanga in the Morogoro region held </w:delText>
        </w:r>
      </w:del>
      <w:r w:rsidR="0FF927E4" w:rsidRPr="137CD513">
        <w:rPr>
          <w:rFonts w:ascii="Palatino Linotype" w:eastAsia="Palatino Linotype" w:hAnsi="Palatino Linotype" w:cs="Palatino Linotype"/>
          <w:sz w:val="24"/>
          <w:szCs w:val="24"/>
        </w:rPr>
        <w:t>a DDT stockpile of 4.5 tons (as of 2004)</w:t>
      </w:r>
      <w:del w:id="252" w:author="Tristan Dennis [2]" w:date="2024-05-03T15:50:00Z">
        <w:r w:rsidR="0FF927E4" w:rsidRPr="137CD513" w:rsidDel="006B79BF">
          <w:rPr>
            <w:rFonts w:ascii="Palatino Linotype" w:eastAsia="Palatino Linotype" w:hAnsi="Palatino Linotype" w:cs="Palatino Linotype"/>
            <w:sz w:val="24"/>
            <w:szCs w:val="24"/>
          </w:rPr>
          <w:delText xml:space="preserve"> in </w:delText>
        </w:r>
      </w:del>
      <w:r w:rsidR="0003209C" w:rsidRPr="137CD513">
        <w:rPr>
          <w:rFonts w:ascii="Palatino Linotype" w:eastAsia="Palatino Linotype" w:hAnsi="Palatino Linotype" w:cs="Palatino Linotype"/>
          <w:sz w:val="24"/>
          <w:szCs w:val="24"/>
        </w:rPr>
        <w:fldChar w:fldCharType="begin"/>
      </w:r>
      <w:r w:rsidR="00F92505">
        <w:rPr>
          <w:rFonts w:ascii="Palatino Linotype" w:eastAsia="Palatino Linotype" w:hAnsi="Palatino Linotype" w:cs="Palatino Linotype"/>
          <w:sz w:val="24"/>
          <w:szCs w:val="24"/>
        </w:rPr>
        <w:instrText xml:space="preserve"> ADDIN EN.CITE &lt;EndNote&gt;&lt;Cite&gt;&lt;Author&gt;UNEP&lt;/Author&gt;&lt;Year&gt;2005&lt;/Year&gt;&lt;RecNum&gt;609&lt;/RecNum&gt;&lt;DisplayText&gt;&lt;style face="superscript"&gt;36&lt;/style&gt;&lt;/DisplayText&gt;&lt;record&gt;&lt;rec-number&gt;609&lt;/rec-number&gt;&lt;foreign-keys&gt;&lt;key app="EN" db-id="0tverst04vdvehe5fax5sp572a0e0ta2wa0s" timestamp="1705480729"&gt;609&lt;/key&gt;&lt;/foreign-keys&gt;&lt;ref-type name="Web Page"&gt;12&lt;/ref-type&gt;&lt;contributors&gt;&lt;authors&gt;&lt;author&gt;UNEP&lt;/author&gt;&lt;/authors&gt;&lt;/contributors&gt;&lt;titles&gt;&lt;title&gt;National Implementation Plans&lt;/title&gt;&lt;/titles&gt;&lt;dates&gt;&lt;year&gt;2005&lt;/year&gt;&lt;/dates&gt;&lt;urls&gt;&lt;related-urls&gt;&lt;url&gt;https://www.pops.int/Implementation/NationalImplementationPlans/NIPTransmission/tabid/253/Default.aspx&lt;/url&gt;&lt;/related-urls&gt;&lt;/urls&gt;&lt;/record&gt;&lt;/Cite&gt;&lt;/EndNote&gt;</w:instrText>
      </w:r>
      <w:r w:rsidR="0003209C" w:rsidRPr="137CD513">
        <w:rPr>
          <w:rFonts w:ascii="Palatino Linotype" w:eastAsia="Palatino Linotype" w:hAnsi="Palatino Linotype" w:cs="Palatino Linotype"/>
          <w:sz w:val="24"/>
          <w:szCs w:val="24"/>
        </w:rPr>
        <w:fldChar w:fldCharType="separate"/>
      </w:r>
      <w:r w:rsidR="006160ED" w:rsidRPr="006160ED">
        <w:rPr>
          <w:rFonts w:ascii="Palatino Linotype" w:eastAsia="Palatino Linotype" w:hAnsi="Palatino Linotype" w:cs="Palatino Linotype"/>
          <w:noProof/>
          <w:sz w:val="24"/>
          <w:szCs w:val="24"/>
          <w:vertAlign w:val="superscript"/>
        </w:rPr>
        <w:t>36</w:t>
      </w:r>
      <w:r w:rsidR="0003209C" w:rsidRPr="137CD513">
        <w:rPr>
          <w:rFonts w:ascii="Palatino Linotype" w:eastAsia="Palatino Linotype" w:hAnsi="Palatino Linotype" w:cs="Palatino Linotype"/>
          <w:sz w:val="24"/>
          <w:szCs w:val="24"/>
        </w:rPr>
        <w:fldChar w:fldCharType="end"/>
      </w:r>
      <w:r w:rsidR="0FF927E4" w:rsidRPr="137CD513">
        <w:rPr>
          <w:rFonts w:ascii="Palatino Linotype" w:eastAsia="Palatino Linotype" w:hAnsi="Palatino Linotype" w:cs="Palatino Linotype"/>
          <w:sz w:val="24"/>
          <w:szCs w:val="24"/>
        </w:rPr>
        <w:t xml:space="preserve">, approximately 100 km away </w:t>
      </w:r>
      <w:r w:rsidR="47B518BF" w:rsidRPr="137CD513">
        <w:rPr>
          <w:rFonts w:ascii="Palatino Linotype" w:eastAsia="Palatino Linotype" w:hAnsi="Palatino Linotype" w:cs="Palatino Linotype"/>
          <w:sz w:val="24"/>
          <w:szCs w:val="24"/>
        </w:rPr>
        <w:t>from</w:t>
      </w:r>
      <w:r w:rsidR="47B518BF" w:rsidRPr="137CD513">
        <w:rPr>
          <w:rFonts w:ascii="Palatino Linotype" w:eastAsia="Palatino Linotype" w:hAnsi="Palatino Linotype" w:cs="Palatino Linotype"/>
          <w:i/>
          <w:iCs/>
          <w:sz w:val="24"/>
          <w:szCs w:val="24"/>
        </w:rPr>
        <w:t xml:space="preserve"> </w:t>
      </w:r>
      <w:r w:rsidR="47B518BF" w:rsidRPr="137CD513">
        <w:rPr>
          <w:rFonts w:ascii="Palatino Linotype" w:eastAsia="Palatino Linotype" w:hAnsi="Palatino Linotype" w:cs="Palatino Linotype"/>
          <w:sz w:val="24"/>
          <w:szCs w:val="24"/>
        </w:rPr>
        <w:t>where</w:t>
      </w:r>
      <w:r w:rsidR="0FF927E4" w:rsidRPr="137CD513">
        <w:rPr>
          <w:rFonts w:ascii="Palatino Linotype" w:eastAsia="Palatino Linotype" w:hAnsi="Palatino Linotype" w:cs="Palatino Linotype"/>
          <w:sz w:val="24"/>
          <w:szCs w:val="24"/>
        </w:rPr>
        <w:t xml:space="preserve"> DDT-resistant </w:t>
      </w:r>
      <w:r w:rsidR="0FF927E4" w:rsidRPr="137CD513">
        <w:rPr>
          <w:rFonts w:ascii="Palatino Linotype" w:eastAsia="Palatino Linotype" w:hAnsi="Palatino Linotype" w:cs="Palatino Linotype"/>
          <w:i/>
          <w:iCs/>
          <w:sz w:val="24"/>
          <w:szCs w:val="24"/>
        </w:rPr>
        <w:t xml:space="preserve">An. </w:t>
      </w:r>
      <w:proofErr w:type="spellStart"/>
      <w:r w:rsidR="0FF927E4" w:rsidRPr="137CD513">
        <w:rPr>
          <w:rFonts w:ascii="Palatino Linotype" w:eastAsia="Palatino Linotype" w:hAnsi="Palatino Linotype" w:cs="Palatino Linotype"/>
          <w:i/>
          <w:iCs/>
          <w:sz w:val="24"/>
          <w:szCs w:val="24"/>
        </w:rPr>
        <w:t>funestus</w:t>
      </w:r>
      <w:proofErr w:type="spellEnd"/>
      <w:r w:rsidR="0FF927E4" w:rsidRPr="137CD513">
        <w:rPr>
          <w:rFonts w:ascii="Palatino Linotype" w:eastAsia="Palatino Linotype" w:hAnsi="Palatino Linotype" w:cs="Palatino Linotype"/>
          <w:sz w:val="24"/>
          <w:szCs w:val="24"/>
        </w:rPr>
        <w:t xml:space="preserve">  were detected in this study</w:t>
      </w:r>
      <w:del w:id="253" w:author="Tristan Dennis [2]" w:date="2024-05-03T15:50:00Z">
        <w:r w:rsidR="0FF927E4" w:rsidRPr="137CD513" w:rsidDel="006B79BF">
          <w:rPr>
            <w:rFonts w:ascii="Palatino Linotype" w:eastAsia="Palatino Linotype" w:hAnsi="Palatino Linotype" w:cs="Palatino Linotype"/>
            <w:sz w:val="24"/>
            <w:szCs w:val="24"/>
          </w:rPr>
          <w:delText>. Additionally</w:delText>
        </w:r>
      </w:del>
      <w:r w:rsidR="0FF927E4" w:rsidRPr="137CD513">
        <w:rPr>
          <w:rFonts w:ascii="Palatino Linotype" w:eastAsia="Palatino Linotype" w:hAnsi="Palatino Linotype" w:cs="Palatino Linotype"/>
          <w:sz w:val="24"/>
          <w:szCs w:val="24"/>
        </w:rPr>
        <w:t>,</w:t>
      </w:r>
      <w:ins w:id="254" w:author="Tristan Dennis [2]" w:date="2024-05-03T15:50:00Z">
        <w:r w:rsidR="006B79BF">
          <w:rPr>
            <w:rFonts w:ascii="Palatino Linotype" w:eastAsia="Palatino Linotype" w:hAnsi="Palatino Linotype" w:cs="Palatino Linotype"/>
            <w:sz w:val="24"/>
            <w:szCs w:val="24"/>
          </w:rPr>
          <w:t xml:space="preserve"> and </w:t>
        </w:r>
      </w:ins>
      <w:del w:id="255" w:author="Tristan Dennis [2]" w:date="2024-05-03T15:51:00Z">
        <w:r w:rsidR="0FF927E4" w:rsidRPr="137CD513" w:rsidDel="00E56289">
          <w:rPr>
            <w:rFonts w:ascii="Palatino Linotype" w:eastAsia="Palatino Linotype" w:hAnsi="Palatino Linotype" w:cs="Palatino Linotype"/>
            <w:sz w:val="24"/>
            <w:szCs w:val="24"/>
          </w:rPr>
          <w:delText xml:space="preserve"> </w:delText>
        </w:r>
      </w:del>
      <w:del w:id="256" w:author="Tristan Dennis [2]" w:date="2024-05-03T15:50:00Z">
        <w:r w:rsidR="0FF927E4" w:rsidRPr="137CD513" w:rsidDel="00E56289">
          <w:rPr>
            <w:rFonts w:ascii="Palatino Linotype" w:eastAsia="Palatino Linotype" w:hAnsi="Palatino Linotype" w:cs="Palatino Linotype"/>
            <w:sz w:val="24"/>
            <w:szCs w:val="24"/>
          </w:rPr>
          <w:delText xml:space="preserve">a large </w:delText>
        </w:r>
        <w:r w:rsidR="560AF052" w:rsidRPr="137CD513" w:rsidDel="00E56289">
          <w:rPr>
            <w:rFonts w:ascii="Palatino Linotype" w:eastAsia="Palatino Linotype" w:hAnsi="Palatino Linotype" w:cs="Palatino Linotype"/>
            <w:sz w:val="24"/>
            <w:szCs w:val="24"/>
          </w:rPr>
          <w:delText>stockpile of</w:delText>
        </w:r>
        <w:r w:rsidR="0FF927E4" w:rsidRPr="137CD513" w:rsidDel="00E56289">
          <w:rPr>
            <w:rFonts w:ascii="Palatino Linotype" w:eastAsia="Palatino Linotype" w:hAnsi="Palatino Linotype" w:cs="Palatino Linotype"/>
            <w:sz w:val="24"/>
            <w:szCs w:val="24"/>
          </w:rPr>
          <w:delText xml:space="preserve"> </w:delText>
        </w:r>
      </w:del>
      <w:r w:rsidR="0FF927E4" w:rsidRPr="137CD513">
        <w:rPr>
          <w:rFonts w:ascii="Palatino Linotype" w:eastAsia="Palatino Linotype" w:hAnsi="Palatino Linotype" w:cs="Palatino Linotype"/>
          <w:sz w:val="24"/>
          <w:szCs w:val="24"/>
        </w:rPr>
        <w:t xml:space="preserve">19 tons </w:t>
      </w:r>
      <w:del w:id="257" w:author="Tristan Dennis [2]" w:date="2024-05-03T15:51:00Z">
        <w:r w:rsidR="0FF927E4" w:rsidRPr="137CD513" w:rsidDel="00E56289">
          <w:rPr>
            <w:rFonts w:ascii="Palatino Linotype" w:eastAsia="Palatino Linotype" w:hAnsi="Palatino Linotype" w:cs="Palatino Linotype"/>
            <w:sz w:val="24"/>
            <w:szCs w:val="24"/>
          </w:rPr>
          <w:delText xml:space="preserve">of DDT was also held </w:delText>
        </w:r>
      </w:del>
      <w:r w:rsidR="0FF927E4" w:rsidRPr="137CD513">
        <w:rPr>
          <w:rFonts w:ascii="Palatino Linotype" w:eastAsia="Palatino Linotype" w:hAnsi="Palatino Linotype" w:cs="Palatino Linotype"/>
          <w:sz w:val="24"/>
          <w:szCs w:val="24"/>
        </w:rPr>
        <w:t>in Morogoro town</w:t>
      </w:r>
      <w:r w:rsidR="007A5A14">
        <w:rPr>
          <w:rFonts w:ascii="Palatino Linotype" w:eastAsia="Palatino Linotype" w:hAnsi="Palatino Linotype" w:cs="Palatino Linotype"/>
          <w:sz w:val="24"/>
          <w:szCs w:val="24"/>
        </w:rPr>
        <w:t xml:space="preserve"> </w:t>
      </w:r>
      <w:r w:rsidR="001847FD">
        <w:rPr>
          <w:rFonts w:ascii="Palatino Linotype" w:eastAsia="Palatino Linotype" w:hAnsi="Palatino Linotype" w:cs="Palatino Linotype"/>
          <w:sz w:val="24"/>
          <w:szCs w:val="24"/>
        </w:rPr>
        <w:t>(</w:t>
      </w:r>
      <w:r w:rsidR="001847FD" w:rsidRPr="00977E9E">
        <w:rPr>
          <w:rFonts w:ascii="Palatino Linotype" w:eastAsia="Palatino Linotype" w:hAnsi="Palatino Linotype" w:cs="Palatino Linotype"/>
          <w:b/>
          <w:bCs/>
          <w:sz w:val="24"/>
          <w:szCs w:val="24"/>
          <w:highlight w:val="yellow"/>
        </w:rPr>
        <w:t xml:space="preserve">Figure </w:t>
      </w:r>
      <w:r w:rsidR="00706C4B" w:rsidRPr="00977E9E">
        <w:rPr>
          <w:rFonts w:ascii="Palatino Linotype" w:eastAsia="Palatino Linotype" w:hAnsi="Palatino Linotype" w:cs="Palatino Linotype"/>
          <w:b/>
          <w:bCs/>
          <w:sz w:val="24"/>
          <w:szCs w:val="24"/>
          <w:highlight w:val="yellow"/>
        </w:rPr>
        <w:t>4</w:t>
      </w:r>
      <w:r w:rsidR="00F31DED">
        <w:rPr>
          <w:rFonts w:ascii="Palatino Linotype" w:eastAsia="Palatino Linotype" w:hAnsi="Palatino Linotype" w:cs="Palatino Linotype"/>
          <w:b/>
          <w:bCs/>
          <w:sz w:val="24"/>
          <w:szCs w:val="24"/>
          <w:highlight w:val="yellow"/>
        </w:rPr>
        <w:t>C</w:t>
      </w:r>
      <w:r w:rsidR="001847FD">
        <w:rPr>
          <w:rFonts w:ascii="Palatino Linotype" w:eastAsia="Palatino Linotype" w:hAnsi="Palatino Linotype" w:cs="Palatino Linotype"/>
          <w:sz w:val="24"/>
          <w:szCs w:val="24"/>
        </w:rPr>
        <w:t>)</w:t>
      </w:r>
      <w:del w:id="258" w:author="Tristan Dennis [2]" w:date="2024-05-03T15:51:00Z">
        <w:r w:rsidR="0FF927E4" w:rsidRPr="137CD513" w:rsidDel="00E56289">
          <w:rPr>
            <w:rFonts w:ascii="Palatino Linotype" w:eastAsia="Palatino Linotype" w:hAnsi="Palatino Linotype" w:cs="Palatino Linotype"/>
            <w:sz w:val="24"/>
            <w:szCs w:val="24"/>
          </w:rPr>
          <w:delText>, where over 300 tonnes of DDT-contaminated soil were removed for disposal in 2012</w:delText>
        </w:r>
      </w:del>
      <w:r w:rsidR="0FF927E4" w:rsidRPr="137CD513">
        <w:rPr>
          <w:rFonts w:ascii="Palatino Linotype" w:eastAsia="Palatino Linotype" w:hAnsi="Palatino Linotype" w:cs="Palatino Linotype"/>
          <w:sz w:val="24"/>
          <w:szCs w:val="24"/>
        </w:rPr>
        <w:t xml:space="preserve"> </w:t>
      </w:r>
      <w:r w:rsidR="0003209C" w:rsidRPr="137CD513">
        <w:rPr>
          <w:rFonts w:ascii="Palatino Linotype" w:eastAsia="Palatino Linotype" w:hAnsi="Palatino Linotype" w:cs="Palatino Linotype"/>
          <w:sz w:val="24"/>
          <w:szCs w:val="24"/>
        </w:rPr>
        <w:fldChar w:fldCharType="begin"/>
      </w:r>
      <w:r w:rsidR="00376265">
        <w:rPr>
          <w:rFonts w:ascii="Palatino Linotype" w:eastAsia="Palatino Linotype" w:hAnsi="Palatino Linotype" w:cs="Palatino Linotype"/>
          <w:sz w:val="24"/>
          <w:szCs w:val="24"/>
        </w:rPr>
        <w:instrText xml:space="preserve"> ADDIN EN.CITE &lt;EndNote&gt;&lt;Cite&gt;&lt;Author&gt;WorldBank&lt;/Author&gt;&lt;Year&gt;2012&lt;/Year&gt;&lt;RecNum&gt;610&lt;/RecNum&gt;&lt;DisplayText&gt;&lt;style face="superscript"&gt;17&lt;/style&gt;&lt;/DisplayText&gt;&lt;record&gt;&lt;rec-number&gt;610&lt;/rec-number&gt;&lt;foreign-keys&gt;&lt;key app="EN" db-id="0tverst04vdvehe5fax5sp572a0e0ta2wa0s" timestamp="1705481250"&gt;610&lt;/key&gt;&lt;/foreign-keys&gt;&lt;ref-type name="Web Page"&gt;12&lt;/ref-type&gt;&lt;contributors&gt;&lt;authors&gt;&lt;author&gt;WorldBank&lt;/author&gt;&lt;/authors&gt;&lt;/contributors&gt;&lt;titles&gt;&lt;title&gt;Saying Goodbye to Tanzania’s Old Pesticide Stocks&lt;/title&gt;&lt;/titles&gt;&lt;number&gt;12 January 2024&lt;/number&gt;&lt;dates&gt;&lt;year&gt;2012&lt;/year&gt;&lt;/dates&gt;&lt;publisher&gt;The World Bank&lt;/publisher&gt;&lt;urls&gt;&lt;related-urls&gt;&lt;url&gt;https://www.worldbank.org/en/news/feature/2012/09/12/saying-goodbye-to-tanzania-s-old-pesticide-stocks&lt;/url&gt;&lt;/related-urls&gt;&lt;/urls&gt;&lt;/record&gt;&lt;/Cite&gt;&lt;/EndNote&gt;</w:instrText>
      </w:r>
      <w:r w:rsidR="0003209C" w:rsidRPr="137CD513">
        <w:rPr>
          <w:rFonts w:ascii="Palatino Linotype" w:eastAsia="Palatino Linotype" w:hAnsi="Palatino Linotype" w:cs="Palatino Linotype"/>
          <w:sz w:val="24"/>
          <w:szCs w:val="24"/>
        </w:rPr>
        <w:fldChar w:fldCharType="separate"/>
      </w:r>
      <w:r w:rsidR="2ECB0B9F" w:rsidRPr="137CD513">
        <w:rPr>
          <w:rFonts w:ascii="Palatino Linotype" w:eastAsia="Palatino Linotype" w:hAnsi="Palatino Linotype" w:cs="Palatino Linotype"/>
          <w:noProof/>
          <w:sz w:val="24"/>
          <w:szCs w:val="24"/>
          <w:vertAlign w:val="superscript"/>
        </w:rPr>
        <w:t>17</w:t>
      </w:r>
      <w:r w:rsidR="0003209C" w:rsidRPr="137CD513">
        <w:rPr>
          <w:rFonts w:ascii="Palatino Linotype" w:eastAsia="Palatino Linotype" w:hAnsi="Palatino Linotype" w:cs="Palatino Linotype"/>
          <w:sz w:val="24"/>
          <w:szCs w:val="24"/>
        </w:rPr>
        <w:fldChar w:fldCharType="end"/>
      </w:r>
      <w:r w:rsidR="0FF927E4" w:rsidRPr="137CD513">
        <w:rPr>
          <w:rFonts w:ascii="Palatino Linotype" w:eastAsia="Palatino Linotype" w:hAnsi="Palatino Linotype" w:cs="Palatino Linotype"/>
          <w:sz w:val="24"/>
          <w:szCs w:val="24"/>
        </w:rPr>
        <w:t>. The ASP and the Tanzanian Government eliminated 100% of inventoried publicly held DDT stockpiles and conducted extensive environmental remediation by programme close in 2013</w:t>
      </w:r>
      <w:r w:rsidR="4F060A23" w:rsidRPr="137CD513">
        <w:rPr>
          <w:rFonts w:ascii="Palatino Linotype" w:eastAsia="Palatino Linotype" w:hAnsi="Palatino Linotype" w:cs="Palatino Linotype"/>
          <w:sz w:val="24"/>
          <w:szCs w:val="24"/>
        </w:rPr>
        <w:t xml:space="preserve"> </w:t>
      </w:r>
      <w:r w:rsidR="0003209C" w:rsidRPr="137CD513">
        <w:rPr>
          <w:rFonts w:ascii="Palatino Linotype" w:eastAsia="Palatino Linotype" w:hAnsi="Palatino Linotype" w:cs="Palatino Linotype"/>
          <w:sz w:val="24"/>
          <w:szCs w:val="24"/>
        </w:rPr>
        <w:fldChar w:fldCharType="begin"/>
      </w:r>
      <w:r w:rsidR="00D5146D">
        <w:rPr>
          <w:rFonts w:ascii="Palatino Linotype" w:eastAsia="Palatino Linotype" w:hAnsi="Palatino Linotype" w:cs="Palatino Linotype"/>
          <w:sz w:val="24"/>
          <w:szCs w:val="24"/>
        </w:rPr>
        <w:instrText xml:space="preserve"> ADDIN EN.CITE &lt;EndNote&gt;&lt;Cite&gt;&lt;Author&gt;WorldBank&lt;/Author&gt;&lt;Year&gt;2016&lt;/Year&gt;&lt;RecNum&gt;611&lt;/RecNum&gt;&lt;DisplayText&gt;&lt;style face="superscript"&gt;37&lt;/style&gt;&lt;/DisplayText&gt;&lt;record&gt;&lt;rec-number&gt;611&lt;/rec-number&gt;&lt;foreign-keys&gt;&lt;key app="EN" db-id="0tverst04vdvehe5fax5sp572a0e0ta2wa0s" timestamp="1705481756"&gt;611&lt;/key&gt;&lt;/foreign-keys&gt;&lt;ref-type name="Web Page"&gt;12&lt;/ref-type&gt;&lt;contributors&gt;&lt;authors&gt;&lt;author&gt;WorldBank&lt;/author&gt;&lt;/authors&gt;&lt;/contributors&gt;&lt;titles&gt;&lt;title&gt;Africa Stockpiles Program Project Performance and Assessment Report&lt;/title&gt;&lt;/titles&gt;&lt;number&gt;12 January 2024&lt;/number&gt;&lt;dates&gt;&lt;year&gt;2016&lt;/year&gt;&lt;/dates&gt;&lt;publisher&gt;The World Bank&lt;/publisher&gt;&lt;urls&gt;&lt;related-urls&gt;&lt;url&gt;chrome-https://documents1.worldbank.org/curated/en/168841477341223021/pdf/108524-PPAR-PUBLIC.pdf&lt;/url&gt;&lt;/related-urls&gt;&lt;/urls&gt;&lt;/record&gt;&lt;/Cite&gt;&lt;/EndNote&gt;</w:instrText>
      </w:r>
      <w:r w:rsidR="0003209C" w:rsidRPr="137CD513">
        <w:rPr>
          <w:rFonts w:ascii="Palatino Linotype" w:eastAsia="Palatino Linotype" w:hAnsi="Palatino Linotype" w:cs="Palatino Linotype"/>
          <w:sz w:val="24"/>
          <w:szCs w:val="24"/>
        </w:rPr>
        <w:fldChar w:fldCharType="separate"/>
      </w:r>
      <w:r w:rsidR="006160ED" w:rsidRPr="006160ED">
        <w:rPr>
          <w:rFonts w:ascii="Palatino Linotype" w:eastAsia="Palatino Linotype" w:hAnsi="Palatino Linotype" w:cs="Palatino Linotype"/>
          <w:noProof/>
          <w:sz w:val="24"/>
          <w:szCs w:val="24"/>
          <w:vertAlign w:val="superscript"/>
        </w:rPr>
        <w:t>37</w:t>
      </w:r>
      <w:r w:rsidR="0003209C" w:rsidRPr="137CD513">
        <w:rPr>
          <w:rFonts w:ascii="Palatino Linotype" w:eastAsia="Palatino Linotype" w:hAnsi="Palatino Linotype" w:cs="Palatino Linotype"/>
          <w:sz w:val="24"/>
          <w:szCs w:val="24"/>
        </w:rPr>
        <w:fldChar w:fldCharType="end"/>
      </w:r>
      <w:r w:rsidR="0FF927E4" w:rsidRPr="137CD513">
        <w:rPr>
          <w:rFonts w:ascii="Palatino Linotype" w:eastAsia="Palatino Linotype" w:hAnsi="Palatino Linotype" w:cs="Palatino Linotype"/>
          <w:sz w:val="24"/>
          <w:szCs w:val="24"/>
        </w:rPr>
        <w:t xml:space="preserve">. However, extensive DDT contamination </w:t>
      </w:r>
      <w:commentRangeStart w:id="259"/>
      <w:r w:rsidR="0FF927E4" w:rsidRPr="137CD513">
        <w:rPr>
          <w:rFonts w:ascii="Palatino Linotype" w:eastAsia="Palatino Linotype" w:hAnsi="Palatino Linotype" w:cs="Palatino Linotype"/>
          <w:sz w:val="24"/>
          <w:szCs w:val="24"/>
        </w:rPr>
        <w:t>remains</w:t>
      </w:r>
      <w:commentRangeEnd w:id="259"/>
      <w:r w:rsidR="001847FD">
        <w:rPr>
          <w:rStyle w:val="CommentReference"/>
        </w:rPr>
        <w:commentReference w:id="259"/>
      </w:r>
      <w:r w:rsidR="0FF927E4" w:rsidRPr="137CD513">
        <w:rPr>
          <w:rFonts w:ascii="Palatino Linotype" w:eastAsia="Palatino Linotype" w:hAnsi="Palatino Linotype" w:cs="Palatino Linotype"/>
          <w:sz w:val="24"/>
          <w:szCs w:val="24"/>
        </w:rPr>
        <w:t xml:space="preserve"> </w:t>
      </w:r>
      <w:r w:rsidR="0003209C" w:rsidRPr="137CD513">
        <w:rPr>
          <w:rFonts w:ascii="Palatino Linotype" w:eastAsia="Palatino Linotype" w:hAnsi="Palatino Linotype" w:cs="Palatino Linotype"/>
          <w:sz w:val="24"/>
          <w:szCs w:val="24"/>
        </w:rPr>
        <w:fldChar w:fldCharType="begin"/>
      </w:r>
      <w:r w:rsidR="006160ED">
        <w:rPr>
          <w:rFonts w:ascii="Palatino Linotype" w:eastAsia="Palatino Linotype" w:hAnsi="Palatino Linotype" w:cs="Palatino Linotype"/>
          <w:sz w:val="24"/>
          <w:szCs w:val="24"/>
        </w:rPr>
        <w:instrText xml:space="preserve"> ADDIN EN.CITE &lt;EndNote&gt;&lt;Cite&gt;&lt;Author&gt;Elibariki&lt;/Author&gt;&lt;Year&gt;2017&lt;/Year&gt;&lt;RecNum&gt;612&lt;/RecNum&gt;&lt;DisplayText&gt;&lt;style face="superscript"&gt;38&lt;/style&gt;&lt;/DisplayText&gt;&lt;record&gt;&lt;rec-number&gt;612&lt;/rec-number&gt;&lt;foreign-keys&gt;&lt;key app="EN" db-id="0tverst04vdvehe5fax5sp572a0e0ta2wa0s" timestamp="1705481880"&gt;612&lt;/key&gt;&lt;/foreign-keys&gt;&lt;ref-type name="Journal Article"&gt;17&lt;/ref-type&gt;&lt;contributors&gt;&lt;authors&gt;&lt;author&gt;Elibariki, R.&lt;/author&gt;&lt;author&gt;Maguta, M. M.&lt;/author&gt;&lt;/authors&gt;&lt;/contributors&gt;&lt;auth-address&gt;Tanzania Industrial Research and Development Organization, P.O. Box 23235, Dar es Salaam, Tanzania. Electronic address: rachel.elibariki@yahoo.co.uk.&amp;#xD;Tanzania Industrial Research and Development Organization, P.O. Box 23235, Dar es Salaam, Tanzania. Electronic address: mmusabila@yahoo.com.&lt;/auth-address&gt;&lt;titles&gt;&lt;title&gt;Status of pesticides pollution in Tanzania - A review&lt;/title&gt;&lt;secondary-title&gt;Chemosphere&lt;/secondary-title&gt;&lt;/titles&gt;&lt;periodical&gt;&lt;full-title&gt;Chemosphere&lt;/full-title&gt;&lt;/periodical&gt;&lt;pages&gt;154-164&lt;/pages&gt;&lt;volume&gt;178&lt;/volume&gt;&lt;edition&gt;2017/03/23&lt;/edition&gt;&lt;keywords&gt;&lt;keyword&gt;Environmental Monitoring/*methods&lt;/keyword&gt;&lt;keyword&gt;Environmental Pollution/*analysis&lt;/keyword&gt;&lt;keyword&gt;Pesticides/*analysis&lt;/keyword&gt;&lt;keyword&gt;Soil Pollutants/*analysis&lt;/keyword&gt;&lt;keyword&gt;Tanzania&lt;/keyword&gt;&lt;keyword&gt;Organochlorine&lt;/keyword&gt;&lt;keyword&gt;Persistent Organic Pollutant&lt;/keyword&gt;&lt;keyword&gt;Sediment&lt;/keyword&gt;&lt;keyword&gt;Soil&lt;/keyword&gt;&lt;keyword&gt;Vegetation&lt;/keyword&gt;&lt;keyword&gt;Water&lt;/keyword&gt;&lt;/keywords&gt;&lt;dates&gt;&lt;year&gt;2017&lt;/year&gt;&lt;pub-dates&gt;&lt;date&gt;Jul&lt;/date&gt;&lt;/pub-dates&gt;&lt;/dates&gt;&lt;isbn&gt;0045-6535&lt;/isbn&gt;&lt;accession-num&gt;28324837&lt;/accession-num&gt;&lt;urls&gt;&lt;/urls&gt;&lt;electronic-resource-num&gt;10.1016/j.chemosphere.2017.03.036&lt;/electronic-resource-num&gt;&lt;remote-database-provider&gt;NLM&lt;/remote-database-provider&gt;&lt;language&gt;eng&lt;/language&gt;&lt;/record&gt;&lt;/Cite&gt;&lt;/EndNote&gt;</w:instrText>
      </w:r>
      <w:r w:rsidR="0003209C" w:rsidRPr="137CD513">
        <w:rPr>
          <w:rFonts w:ascii="Palatino Linotype" w:eastAsia="Palatino Linotype" w:hAnsi="Palatino Linotype" w:cs="Palatino Linotype"/>
          <w:sz w:val="24"/>
          <w:szCs w:val="24"/>
        </w:rPr>
        <w:fldChar w:fldCharType="separate"/>
      </w:r>
      <w:r w:rsidR="006160ED" w:rsidRPr="006160ED">
        <w:rPr>
          <w:rFonts w:ascii="Palatino Linotype" w:eastAsia="Palatino Linotype" w:hAnsi="Palatino Linotype" w:cs="Palatino Linotype"/>
          <w:noProof/>
          <w:sz w:val="24"/>
          <w:szCs w:val="24"/>
          <w:vertAlign w:val="superscript"/>
        </w:rPr>
        <w:t>38</w:t>
      </w:r>
      <w:r w:rsidR="0003209C" w:rsidRPr="137CD513">
        <w:rPr>
          <w:rFonts w:ascii="Palatino Linotype" w:eastAsia="Palatino Linotype" w:hAnsi="Palatino Linotype" w:cs="Palatino Linotype"/>
          <w:sz w:val="24"/>
          <w:szCs w:val="24"/>
        </w:rPr>
        <w:fldChar w:fldCharType="end"/>
      </w:r>
      <w:ins w:id="260" w:author="Tristan Dennis [2]" w:date="2024-05-03T15:53:00Z">
        <w:r w:rsidR="00BD30C2">
          <w:rPr>
            <w:rFonts w:ascii="Palatino Linotype" w:eastAsia="Palatino Linotype" w:hAnsi="Palatino Linotype" w:cs="Palatino Linotype"/>
            <w:sz w:val="24"/>
            <w:szCs w:val="24"/>
          </w:rPr>
          <w:t xml:space="preserve"> </w:t>
        </w:r>
      </w:ins>
      <w:del w:id="261" w:author="Tristan Dennis [2]" w:date="2024-05-03T15:53:00Z">
        <w:r w:rsidR="53B750D6" w:rsidRPr="137CD513" w:rsidDel="00BD30C2">
          <w:rPr>
            <w:rFonts w:ascii="Palatino Linotype" w:eastAsia="Palatino Linotype" w:hAnsi="Palatino Linotype" w:cs="Palatino Linotype"/>
            <w:sz w:val="24"/>
            <w:szCs w:val="24"/>
          </w:rPr>
          <w:delText>.</w:delText>
        </w:r>
        <w:r w:rsidR="0FF927E4" w:rsidRPr="137CD513" w:rsidDel="00BD30C2">
          <w:rPr>
            <w:rFonts w:ascii="Palatino Linotype" w:eastAsia="Palatino Linotype" w:hAnsi="Palatino Linotype" w:cs="Palatino Linotype"/>
            <w:sz w:val="24"/>
            <w:szCs w:val="24"/>
          </w:rPr>
          <w:delText xml:space="preserve"> </w:delText>
        </w:r>
        <w:r w:rsidR="53B750D6" w:rsidRPr="137CD513" w:rsidDel="00BD30C2">
          <w:rPr>
            <w:rFonts w:ascii="Palatino Linotype" w:eastAsia="Palatino Linotype" w:hAnsi="Palatino Linotype" w:cs="Palatino Linotype"/>
            <w:sz w:val="24"/>
            <w:szCs w:val="24"/>
          </w:rPr>
          <w:delText>F</w:delText>
        </w:r>
        <w:r w:rsidR="0FF927E4" w:rsidRPr="137CD513" w:rsidDel="00BD30C2">
          <w:rPr>
            <w:rFonts w:ascii="Palatino Linotype" w:eastAsia="Palatino Linotype" w:hAnsi="Palatino Linotype" w:cs="Palatino Linotype"/>
            <w:sz w:val="24"/>
            <w:szCs w:val="24"/>
          </w:rPr>
          <w:delText>or example, 1040 tonnes of DDT contaminated soil were removed in 2014/2015</w:delText>
        </w:r>
      </w:del>
      <w:del w:id="262" w:author="Tristan Dennis [2]" w:date="2024-05-03T15:51:00Z">
        <w:r w:rsidR="0FF927E4" w:rsidRPr="137CD513" w:rsidDel="00E56289">
          <w:rPr>
            <w:rFonts w:ascii="Palatino Linotype" w:eastAsia="Palatino Linotype" w:hAnsi="Palatino Linotype" w:cs="Palatino Linotype"/>
            <w:sz w:val="24"/>
            <w:szCs w:val="24"/>
          </w:rPr>
          <w:delText xml:space="preserve"> </w:delText>
        </w:r>
      </w:del>
      <w:r w:rsidR="0003209C" w:rsidRPr="137CD513">
        <w:rPr>
          <w:rFonts w:ascii="Palatino Linotype" w:eastAsia="Palatino Linotype" w:hAnsi="Palatino Linotype" w:cs="Palatino Linotype"/>
          <w:sz w:val="24"/>
          <w:szCs w:val="24"/>
        </w:rPr>
        <w:fldChar w:fldCharType="begin"/>
      </w:r>
      <w:r w:rsidR="00F92505">
        <w:rPr>
          <w:rFonts w:ascii="Palatino Linotype" w:eastAsia="Palatino Linotype" w:hAnsi="Palatino Linotype" w:cs="Palatino Linotype"/>
          <w:sz w:val="24"/>
          <w:szCs w:val="24"/>
        </w:rPr>
        <w:instrText xml:space="preserve"> ADDIN EN.CITE &lt;EndNote&gt;&lt;Cite&gt;&lt;Author&gt;UNEP&lt;/Author&gt;&lt;Year&gt;2005&lt;/Year&gt;&lt;RecNum&gt;609&lt;/RecNum&gt;&lt;DisplayText&gt;&lt;style face="superscript"&gt;36&lt;/style&gt;&lt;/DisplayText&gt;&lt;record&gt;&lt;rec-number&gt;609&lt;/rec-number&gt;&lt;foreign-keys&gt;&lt;key app="EN" db-id="0tverst04vdvehe5fax5sp572a0e0ta2wa0s" timestamp="1705480729"&gt;609&lt;/key&gt;&lt;/foreign-keys&gt;&lt;ref-type name="Web Page"&gt;12&lt;/ref-type&gt;&lt;contributors&gt;&lt;authors&gt;&lt;author&gt;UNEP&lt;/author&gt;&lt;/authors&gt;&lt;/contributors&gt;&lt;titles&gt;&lt;title&gt;National Implementation Plans&lt;/title&gt;&lt;/titles&gt;&lt;dates&gt;&lt;year&gt;2005&lt;/year&gt;&lt;/dates&gt;&lt;urls&gt;&lt;related-urls&gt;&lt;url&gt;https://www.pops.int/Implementation/NationalImplementationPlans/NIPTransmission/tabid/253/Default.aspx&lt;/url&gt;&lt;/related-urls&gt;&lt;/urls&gt;&lt;/record&gt;&lt;/Cite&gt;&lt;/EndNote&gt;</w:instrText>
      </w:r>
      <w:r w:rsidR="0003209C" w:rsidRPr="137CD513">
        <w:rPr>
          <w:rFonts w:ascii="Palatino Linotype" w:eastAsia="Palatino Linotype" w:hAnsi="Palatino Linotype" w:cs="Palatino Linotype"/>
          <w:sz w:val="24"/>
          <w:szCs w:val="24"/>
        </w:rPr>
        <w:fldChar w:fldCharType="separate"/>
      </w:r>
      <w:r w:rsidR="006160ED" w:rsidRPr="006160ED">
        <w:rPr>
          <w:rFonts w:ascii="Palatino Linotype" w:eastAsia="Palatino Linotype" w:hAnsi="Palatino Linotype" w:cs="Palatino Linotype"/>
          <w:noProof/>
          <w:sz w:val="24"/>
          <w:szCs w:val="24"/>
          <w:vertAlign w:val="superscript"/>
        </w:rPr>
        <w:t>36</w:t>
      </w:r>
      <w:r w:rsidR="0003209C" w:rsidRPr="137CD513">
        <w:rPr>
          <w:rFonts w:ascii="Palatino Linotype" w:eastAsia="Palatino Linotype" w:hAnsi="Palatino Linotype" w:cs="Palatino Linotype"/>
          <w:sz w:val="24"/>
          <w:szCs w:val="24"/>
        </w:rPr>
        <w:fldChar w:fldCharType="end"/>
      </w:r>
      <w:r w:rsidR="0FF927E4" w:rsidRPr="137CD513">
        <w:rPr>
          <w:rFonts w:ascii="Palatino Linotype" w:eastAsia="Palatino Linotype" w:hAnsi="Palatino Linotype" w:cs="Palatino Linotype"/>
          <w:sz w:val="24"/>
          <w:szCs w:val="24"/>
        </w:rPr>
        <w:t>, and DDT remains in</w:t>
      </w:r>
      <w:r w:rsidR="00985CDC">
        <w:rPr>
          <w:rFonts w:ascii="Palatino Linotype" w:eastAsia="Palatino Linotype" w:hAnsi="Palatino Linotype" w:cs="Palatino Linotype"/>
          <w:sz w:val="24"/>
          <w:szCs w:val="24"/>
        </w:rPr>
        <w:t xml:space="preserve"> widespread</w:t>
      </w:r>
      <w:r w:rsidR="0FF927E4" w:rsidRPr="137CD513">
        <w:rPr>
          <w:rFonts w:ascii="Palatino Linotype" w:eastAsia="Palatino Linotype" w:hAnsi="Palatino Linotype" w:cs="Palatino Linotype"/>
          <w:sz w:val="24"/>
          <w:szCs w:val="24"/>
        </w:rPr>
        <w:t xml:space="preserve"> use by private </w:t>
      </w:r>
      <w:commentRangeStart w:id="263"/>
      <w:r w:rsidR="0FF927E4" w:rsidRPr="137CD513">
        <w:rPr>
          <w:rFonts w:ascii="Palatino Linotype" w:eastAsia="Palatino Linotype" w:hAnsi="Palatino Linotype" w:cs="Palatino Linotype"/>
          <w:sz w:val="24"/>
          <w:szCs w:val="24"/>
        </w:rPr>
        <w:t>individuals</w:t>
      </w:r>
      <w:commentRangeEnd w:id="263"/>
      <w:r w:rsidR="00AA29BB">
        <w:rPr>
          <w:rStyle w:val="CommentReference"/>
        </w:rPr>
        <w:commentReference w:id="263"/>
      </w:r>
      <w:r w:rsidR="00AA29BB">
        <w:rPr>
          <w:rFonts w:ascii="Palatino Linotype" w:eastAsia="Palatino Linotype" w:hAnsi="Palatino Linotype" w:cs="Palatino Linotype"/>
          <w:sz w:val="24"/>
          <w:szCs w:val="24"/>
        </w:rPr>
        <w:t xml:space="preserve"> </w:t>
      </w:r>
      <w:r w:rsidR="0FF927E4" w:rsidRPr="137CD513">
        <w:rPr>
          <w:rFonts w:ascii="Palatino Linotype" w:eastAsia="Palatino Linotype" w:hAnsi="Palatino Linotype" w:cs="Palatino Linotype"/>
          <w:sz w:val="24"/>
          <w:szCs w:val="24"/>
        </w:rPr>
        <w:t xml:space="preserve">.  The coincident proximal location of high levels of </w:t>
      </w:r>
      <w:proofErr w:type="spellStart"/>
      <w:r w:rsidR="0FF927E4" w:rsidRPr="137CD513">
        <w:rPr>
          <w:rFonts w:ascii="Palatino Linotype" w:eastAsia="Palatino Linotype" w:hAnsi="Palatino Linotype" w:cs="Palatino Linotype"/>
          <w:i/>
          <w:iCs/>
          <w:sz w:val="24"/>
          <w:szCs w:val="24"/>
        </w:rPr>
        <w:t>kdr</w:t>
      </w:r>
      <w:proofErr w:type="spellEnd"/>
      <w:r w:rsidR="0FF927E4" w:rsidRPr="137CD513">
        <w:rPr>
          <w:rFonts w:ascii="Palatino Linotype" w:eastAsia="Palatino Linotype" w:hAnsi="Palatino Linotype" w:cs="Palatino Linotype"/>
          <w:i/>
          <w:iCs/>
          <w:sz w:val="24"/>
          <w:szCs w:val="24"/>
        </w:rPr>
        <w:t xml:space="preserve"> </w:t>
      </w:r>
      <w:r w:rsidR="0FF927E4" w:rsidRPr="137CD513">
        <w:rPr>
          <w:rFonts w:ascii="Palatino Linotype" w:eastAsia="Palatino Linotype" w:hAnsi="Palatino Linotype" w:cs="Palatino Linotype"/>
          <w:sz w:val="24"/>
          <w:szCs w:val="24"/>
        </w:rPr>
        <w:t xml:space="preserve">in </w:t>
      </w:r>
      <w:r w:rsidR="0FF927E4" w:rsidRPr="137CD513">
        <w:rPr>
          <w:rFonts w:ascii="Palatino Linotype" w:eastAsia="Palatino Linotype" w:hAnsi="Palatino Linotype" w:cs="Palatino Linotype"/>
          <w:i/>
          <w:iCs/>
          <w:sz w:val="24"/>
          <w:szCs w:val="24"/>
        </w:rPr>
        <w:t xml:space="preserve">An. </w:t>
      </w:r>
      <w:proofErr w:type="spellStart"/>
      <w:r w:rsidR="0FF927E4" w:rsidRPr="137CD513">
        <w:rPr>
          <w:rFonts w:ascii="Palatino Linotype" w:eastAsia="Palatino Linotype" w:hAnsi="Palatino Linotype" w:cs="Palatino Linotype"/>
          <w:i/>
          <w:iCs/>
          <w:sz w:val="24"/>
          <w:szCs w:val="24"/>
        </w:rPr>
        <w:t>funestus</w:t>
      </w:r>
      <w:proofErr w:type="spellEnd"/>
      <w:r w:rsidR="0FF927E4" w:rsidRPr="137CD513">
        <w:rPr>
          <w:rFonts w:ascii="Palatino Linotype" w:eastAsia="Palatino Linotype" w:hAnsi="Palatino Linotype" w:cs="Palatino Linotype"/>
          <w:sz w:val="24"/>
          <w:szCs w:val="24"/>
        </w:rPr>
        <w:t xml:space="preserve"> with large past DDT stockpiles as well as the presence of widespread DDT contamination and private usage, leads us to hypothesise</w:t>
      </w:r>
      <w:r w:rsidR="008B39FC">
        <w:rPr>
          <w:rFonts w:ascii="Palatino Linotype" w:eastAsia="Palatino Linotype" w:hAnsi="Palatino Linotype" w:cs="Palatino Linotype"/>
          <w:sz w:val="24"/>
          <w:szCs w:val="24"/>
        </w:rPr>
        <w:t xml:space="preserve"> </w:t>
      </w:r>
      <w:r w:rsidR="0FF927E4" w:rsidRPr="137CD513">
        <w:rPr>
          <w:rFonts w:ascii="Palatino Linotype" w:eastAsia="Palatino Linotype" w:hAnsi="Palatino Linotype" w:cs="Palatino Linotype"/>
          <w:sz w:val="24"/>
          <w:szCs w:val="24"/>
        </w:rPr>
        <w:t>that the</w:t>
      </w:r>
      <w:r w:rsidR="00EC44CC">
        <w:rPr>
          <w:rFonts w:ascii="Palatino Linotype" w:eastAsia="Palatino Linotype" w:hAnsi="Palatino Linotype" w:cs="Palatino Linotype"/>
          <w:sz w:val="24"/>
          <w:szCs w:val="24"/>
        </w:rPr>
        <w:t xml:space="preserve"> two most likely scenarios of </w:t>
      </w:r>
      <w:proofErr w:type="spellStart"/>
      <w:r w:rsidR="00EC44CC">
        <w:rPr>
          <w:rFonts w:ascii="Palatino Linotype" w:eastAsia="Palatino Linotype" w:hAnsi="Palatino Linotype" w:cs="Palatino Linotype"/>
          <w:i/>
          <w:iCs/>
          <w:sz w:val="24"/>
          <w:szCs w:val="24"/>
        </w:rPr>
        <w:t>kdr</w:t>
      </w:r>
      <w:proofErr w:type="spellEnd"/>
      <w:r w:rsidR="00EC44CC">
        <w:rPr>
          <w:rFonts w:ascii="Palatino Linotype" w:eastAsia="Palatino Linotype" w:hAnsi="Palatino Linotype" w:cs="Palatino Linotype"/>
          <w:i/>
          <w:iCs/>
          <w:sz w:val="24"/>
          <w:szCs w:val="24"/>
        </w:rPr>
        <w:t xml:space="preserve"> </w:t>
      </w:r>
      <w:r w:rsidR="00EC44CC">
        <w:rPr>
          <w:rFonts w:ascii="Palatino Linotype" w:eastAsia="Palatino Linotype" w:hAnsi="Palatino Linotype" w:cs="Palatino Linotype"/>
          <w:sz w:val="24"/>
          <w:szCs w:val="24"/>
        </w:rPr>
        <w:t xml:space="preserve">emergence </w:t>
      </w:r>
      <w:r w:rsidR="0FF927E4" w:rsidRPr="137CD513">
        <w:rPr>
          <w:rFonts w:ascii="Palatino Linotype" w:eastAsia="Palatino Linotype" w:hAnsi="Palatino Linotype" w:cs="Palatino Linotype"/>
          <w:sz w:val="24"/>
          <w:szCs w:val="24"/>
        </w:rPr>
        <w:t xml:space="preserve">in </w:t>
      </w:r>
      <w:r w:rsidR="0FF927E4" w:rsidRPr="137CD513">
        <w:rPr>
          <w:rFonts w:ascii="Palatino Linotype" w:eastAsia="Palatino Linotype" w:hAnsi="Palatino Linotype" w:cs="Palatino Linotype"/>
          <w:i/>
          <w:iCs/>
          <w:sz w:val="24"/>
          <w:szCs w:val="24"/>
        </w:rPr>
        <w:t xml:space="preserve">An. </w:t>
      </w:r>
      <w:proofErr w:type="spellStart"/>
      <w:r w:rsidR="0FF927E4" w:rsidRPr="137CD513">
        <w:rPr>
          <w:rFonts w:ascii="Palatino Linotype" w:eastAsia="Palatino Linotype" w:hAnsi="Palatino Linotype" w:cs="Palatino Linotype"/>
          <w:i/>
          <w:iCs/>
          <w:sz w:val="24"/>
          <w:szCs w:val="24"/>
        </w:rPr>
        <w:t>funestus</w:t>
      </w:r>
      <w:proofErr w:type="spellEnd"/>
      <w:r w:rsidR="0FF927E4" w:rsidRPr="137CD513">
        <w:rPr>
          <w:rFonts w:ascii="Palatino Linotype" w:eastAsia="Palatino Linotype" w:hAnsi="Palatino Linotype" w:cs="Palatino Linotype"/>
          <w:i/>
          <w:iCs/>
          <w:sz w:val="24"/>
          <w:szCs w:val="24"/>
        </w:rPr>
        <w:t xml:space="preserve"> </w:t>
      </w:r>
      <w:r w:rsidR="00EC44CC">
        <w:rPr>
          <w:rFonts w:ascii="Palatino Linotype" w:eastAsia="Palatino Linotype" w:hAnsi="Palatino Linotype" w:cs="Palatino Linotype"/>
          <w:sz w:val="24"/>
          <w:szCs w:val="24"/>
        </w:rPr>
        <w:t>are</w:t>
      </w:r>
      <w:r w:rsidR="0FF927E4" w:rsidRPr="137CD513">
        <w:rPr>
          <w:rFonts w:ascii="Palatino Linotype" w:eastAsia="Palatino Linotype" w:hAnsi="Palatino Linotype" w:cs="Palatino Linotype"/>
          <w:sz w:val="24"/>
          <w:szCs w:val="24"/>
        </w:rPr>
        <w:t xml:space="preserve"> </w:t>
      </w:r>
      <w:r w:rsidR="4962BA88" w:rsidRPr="137CD513">
        <w:rPr>
          <w:rFonts w:ascii="Palatino Linotype" w:eastAsia="Palatino Linotype" w:hAnsi="Palatino Linotype" w:cs="Palatino Linotype"/>
          <w:sz w:val="24"/>
          <w:szCs w:val="24"/>
        </w:rPr>
        <w:t>contamination</w:t>
      </w:r>
      <w:r w:rsidR="0FF927E4" w:rsidRPr="137CD513">
        <w:rPr>
          <w:rFonts w:ascii="Palatino Linotype" w:eastAsia="Palatino Linotype" w:hAnsi="Palatino Linotype" w:cs="Palatino Linotype"/>
          <w:sz w:val="24"/>
          <w:szCs w:val="24"/>
        </w:rPr>
        <w:t xml:space="preserve"> of local larval breeding sites</w:t>
      </w:r>
      <w:r w:rsidR="00EC44CC">
        <w:rPr>
          <w:rFonts w:ascii="Palatino Linotype" w:eastAsia="Palatino Linotype" w:hAnsi="Palatino Linotype" w:cs="Palatino Linotype"/>
          <w:sz w:val="24"/>
          <w:szCs w:val="24"/>
        </w:rPr>
        <w:t xml:space="preserve"> from agricultural or stockpiled DDT</w:t>
      </w:r>
      <w:ins w:id="264" w:author="Francesco Baldini" w:date="2024-05-01T16:04:00Z">
        <w:r w:rsidR="00B36E48">
          <w:rPr>
            <w:rFonts w:ascii="Palatino Linotype" w:eastAsia="Palatino Linotype" w:hAnsi="Palatino Linotype" w:cs="Palatino Linotype"/>
            <w:sz w:val="24"/>
            <w:szCs w:val="24"/>
          </w:rPr>
          <w:t xml:space="preserve"> (</w:t>
        </w:r>
        <w:r w:rsidR="00B36E48" w:rsidRPr="009B0638">
          <w:rPr>
            <w:rFonts w:ascii="Palatino Linotype" w:eastAsia="Palatino Linotype" w:hAnsi="Palatino Linotype" w:cs="Palatino Linotype"/>
            <w:b/>
            <w:bCs/>
            <w:sz w:val="24"/>
            <w:szCs w:val="24"/>
            <w:rPrChange w:id="265" w:author="Francesco Baldini" w:date="2024-05-01T16:04:00Z">
              <w:rPr>
                <w:rFonts w:ascii="Palatino Linotype" w:eastAsia="Palatino Linotype" w:hAnsi="Palatino Linotype" w:cs="Palatino Linotype"/>
                <w:sz w:val="24"/>
                <w:szCs w:val="24"/>
              </w:rPr>
            </w:rPrChange>
          </w:rPr>
          <w:t>Figure 4B, C</w:t>
        </w:r>
        <w:r w:rsidR="00B36E48">
          <w:rPr>
            <w:rFonts w:ascii="Palatino Linotype" w:eastAsia="Palatino Linotype" w:hAnsi="Palatino Linotype" w:cs="Palatino Linotype"/>
            <w:sz w:val="24"/>
            <w:szCs w:val="24"/>
          </w:rPr>
          <w:t>)</w:t>
        </w:r>
      </w:ins>
      <w:r w:rsidR="0FF927E4" w:rsidRPr="137CD513">
        <w:rPr>
          <w:rFonts w:ascii="Palatino Linotype" w:eastAsia="Palatino Linotype" w:hAnsi="Palatino Linotype" w:cs="Palatino Linotype"/>
          <w:sz w:val="24"/>
          <w:szCs w:val="24"/>
        </w:rPr>
        <w:t xml:space="preserve">. The removal of DDT stockpiles by the ASP, and ongoing environmental remediation, may have contributed to reduced selection pressure on </w:t>
      </w:r>
      <w:proofErr w:type="spellStart"/>
      <w:r w:rsidR="0FF927E4" w:rsidRPr="137CD513">
        <w:rPr>
          <w:rFonts w:ascii="Palatino Linotype" w:eastAsia="Palatino Linotype" w:hAnsi="Palatino Linotype" w:cs="Palatino Linotype"/>
          <w:i/>
          <w:iCs/>
          <w:sz w:val="24"/>
          <w:szCs w:val="24"/>
        </w:rPr>
        <w:t>kdr</w:t>
      </w:r>
      <w:proofErr w:type="spellEnd"/>
      <w:r w:rsidR="0FF927E4" w:rsidRPr="137CD513">
        <w:rPr>
          <w:rFonts w:ascii="Palatino Linotype" w:eastAsia="Palatino Linotype" w:hAnsi="Palatino Linotype" w:cs="Palatino Linotype"/>
          <w:sz w:val="24"/>
          <w:szCs w:val="24"/>
        </w:rPr>
        <w:t>, evident from declining frequency in Morogoro. Continued monitoring of allele frequenc</w:t>
      </w:r>
      <w:ins w:id="266" w:author="Tristan Dennis [2]" w:date="2024-05-03T15:52:00Z">
        <w:r w:rsidR="00BD30C2">
          <w:rPr>
            <w:rFonts w:ascii="Palatino Linotype" w:eastAsia="Palatino Linotype" w:hAnsi="Palatino Linotype" w:cs="Palatino Linotype"/>
            <w:sz w:val="24"/>
            <w:szCs w:val="24"/>
          </w:rPr>
          <w:t>ies,</w:t>
        </w:r>
      </w:ins>
      <w:del w:id="267" w:author="Tristan Dennis [2]" w:date="2024-05-03T15:52:00Z">
        <w:r w:rsidR="0FF927E4" w:rsidRPr="137CD513" w:rsidDel="00BD30C2">
          <w:rPr>
            <w:rFonts w:ascii="Palatino Linotype" w:eastAsia="Palatino Linotype" w:hAnsi="Palatino Linotype" w:cs="Palatino Linotype"/>
            <w:sz w:val="24"/>
            <w:szCs w:val="24"/>
          </w:rPr>
          <w:delText>y</w:delText>
        </w:r>
      </w:del>
      <w:r w:rsidR="0FF927E4" w:rsidRPr="137CD513">
        <w:rPr>
          <w:rFonts w:ascii="Palatino Linotype" w:eastAsia="Palatino Linotype" w:hAnsi="Palatino Linotype" w:cs="Palatino Linotype"/>
          <w:sz w:val="24"/>
          <w:szCs w:val="24"/>
        </w:rPr>
        <w:t xml:space="preserve"> and future studies of </w:t>
      </w:r>
      <w:proofErr w:type="spellStart"/>
      <w:r w:rsidR="0FF927E4" w:rsidRPr="137CD513">
        <w:rPr>
          <w:rFonts w:ascii="Palatino Linotype" w:eastAsia="Palatino Linotype" w:hAnsi="Palatino Linotype" w:cs="Palatino Linotype"/>
          <w:i/>
          <w:iCs/>
          <w:sz w:val="24"/>
          <w:szCs w:val="24"/>
        </w:rPr>
        <w:t>kdr</w:t>
      </w:r>
      <w:proofErr w:type="spellEnd"/>
      <w:r w:rsidR="0FF927E4" w:rsidRPr="137CD513">
        <w:rPr>
          <w:rFonts w:ascii="Palatino Linotype" w:eastAsia="Palatino Linotype" w:hAnsi="Palatino Linotype" w:cs="Palatino Linotype"/>
          <w:i/>
          <w:iCs/>
          <w:sz w:val="24"/>
          <w:szCs w:val="24"/>
        </w:rPr>
        <w:t xml:space="preserve"> </w:t>
      </w:r>
      <w:r w:rsidR="0FF927E4" w:rsidRPr="137CD513">
        <w:rPr>
          <w:rFonts w:ascii="Palatino Linotype" w:eastAsia="Palatino Linotype" w:hAnsi="Palatino Linotype" w:cs="Palatino Linotype"/>
          <w:sz w:val="24"/>
          <w:szCs w:val="24"/>
        </w:rPr>
        <w:t>frequencies targeted towards sites of known DDT contamination will establish whether this hypothesis is correct.</w:t>
      </w:r>
      <w:del w:id="268" w:author="Joel Ouma Odero (PGR)" w:date="2024-04-29T09:34:00Z">
        <w:r w:rsidR="0FF927E4" w:rsidRPr="137CD513" w:rsidDel="00682BC6">
          <w:rPr>
            <w:rFonts w:ascii="Palatino Linotype" w:eastAsia="Palatino Linotype" w:hAnsi="Palatino Linotype" w:cs="Palatino Linotype"/>
            <w:sz w:val="24"/>
            <w:szCs w:val="24"/>
          </w:rPr>
          <w:delText xml:space="preserve"> </w:delText>
        </w:r>
      </w:del>
    </w:p>
    <w:p w14:paraId="364528F1" w14:textId="47F4ECC6" w:rsidR="00582360" w:rsidRDefault="00582360">
      <w:pPr>
        <w:spacing w:line="360" w:lineRule="auto"/>
        <w:rPr>
          <w:ins w:id="269" w:author="Joel Ouma Odero (PGR)" w:date="2024-05-01T12:25:00Z"/>
          <w:rFonts w:ascii="Palatino Linotype" w:eastAsia="Palatino Linotype" w:hAnsi="Palatino Linotype" w:cs="Palatino Linotype"/>
          <w:sz w:val="24"/>
          <w:szCs w:val="24"/>
        </w:rPr>
        <w:pPrChange w:id="270" w:author="Joel Ouma Odero (PGR)" w:date="2024-05-01T12:33:00Z">
          <w:pPr>
            <w:spacing w:line="360" w:lineRule="auto"/>
            <w:jc w:val="both"/>
          </w:pPr>
        </w:pPrChange>
      </w:pPr>
      <w:r>
        <w:rPr>
          <w:rFonts w:ascii="Palatino Linotype" w:eastAsia="Palatino Linotype" w:hAnsi="Palatino Linotype" w:cs="Palatino Linotype"/>
          <w:noProof/>
          <w:sz w:val="24"/>
          <w:szCs w:val="24"/>
        </w:rPr>
        <w:drawing>
          <wp:inline distT="0" distB="0" distL="0" distR="0" wp14:anchorId="1A2C4B70" wp14:editId="63945251">
            <wp:extent cx="5731510" cy="1714500"/>
            <wp:effectExtent l="0" t="0" r="0" b="0"/>
            <wp:docPr id="129690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04000" name="Picture 12969040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714500"/>
                    </a:xfrm>
                    <a:prstGeom prst="rect">
                      <a:avLst/>
                    </a:prstGeom>
                  </pic:spPr>
                </pic:pic>
              </a:graphicData>
            </a:graphic>
          </wp:inline>
        </w:drawing>
      </w:r>
    </w:p>
    <w:p w14:paraId="14BC5013" w14:textId="395812B8" w:rsidR="00375342" w:rsidRPr="0079118B" w:rsidRDefault="00375342" w:rsidP="00603B51">
      <w:pPr>
        <w:spacing w:line="360" w:lineRule="auto"/>
        <w:rPr>
          <w:rFonts w:ascii="Palatino Linotype" w:eastAsia="Palatino Linotype" w:hAnsi="Palatino Linotype" w:cs="Palatino Linotype"/>
          <w:sz w:val="24"/>
          <w:szCs w:val="24"/>
        </w:rPr>
      </w:pPr>
      <w:r w:rsidRPr="00603B51">
        <w:rPr>
          <w:rFonts w:ascii="Palatino Linotype" w:eastAsia="Palatino Linotype" w:hAnsi="Palatino Linotype" w:cs="Palatino Linotype"/>
          <w:b/>
          <w:bCs/>
          <w:sz w:val="24"/>
          <w:szCs w:val="24"/>
        </w:rPr>
        <w:t>Figure 4:</w:t>
      </w:r>
      <w:r>
        <w:rPr>
          <w:rFonts w:ascii="Palatino Linotype" w:eastAsia="Palatino Linotype" w:hAnsi="Palatino Linotype" w:cs="Palatino Linotype"/>
          <w:sz w:val="24"/>
          <w:szCs w:val="24"/>
        </w:rPr>
        <w:t xml:space="preserve"> </w:t>
      </w:r>
      <w:r w:rsidR="004B3FDA">
        <w:rPr>
          <w:rFonts w:ascii="Palatino Linotype" w:eastAsia="Palatino Linotype" w:hAnsi="Palatino Linotype" w:cs="Palatino Linotype"/>
          <w:sz w:val="24"/>
          <w:szCs w:val="24"/>
        </w:rPr>
        <w:t>(A)</w:t>
      </w:r>
      <w:r w:rsidR="007D7F03">
        <w:rPr>
          <w:rFonts w:ascii="Palatino Linotype" w:eastAsia="Palatino Linotype" w:hAnsi="Palatino Linotype" w:cs="Palatino Linotype"/>
          <w:sz w:val="24"/>
          <w:szCs w:val="24"/>
        </w:rPr>
        <w:t xml:space="preserve"> </w:t>
      </w:r>
      <w:proofErr w:type="spellStart"/>
      <w:r w:rsidR="007D7F03">
        <w:rPr>
          <w:rFonts w:ascii="Palatino Linotype" w:eastAsia="Palatino Linotype" w:hAnsi="Palatino Linotype" w:cs="Palatino Linotype"/>
          <w:sz w:val="24"/>
          <w:szCs w:val="24"/>
        </w:rPr>
        <w:t>Agro</w:t>
      </w:r>
      <w:proofErr w:type="spellEnd"/>
      <w:r w:rsidR="007D7F03">
        <w:rPr>
          <w:rFonts w:ascii="Palatino Linotype" w:eastAsia="Palatino Linotype" w:hAnsi="Palatino Linotype" w:cs="Palatino Linotype"/>
          <w:sz w:val="24"/>
          <w:szCs w:val="24"/>
        </w:rPr>
        <w:t xml:space="preserve">-ecological zones in Tanzania </w:t>
      </w:r>
      <w:r w:rsidR="00D930CC">
        <w:rPr>
          <w:rFonts w:ascii="Palatino Linotype" w:eastAsia="Palatino Linotype" w:hAnsi="Palatino Linotype" w:cs="Palatino Linotype"/>
          <w:sz w:val="24"/>
          <w:szCs w:val="24"/>
        </w:rPr>
        <w:t xml:space="preserve">with </w:t>
      </w:r>
      <w:r w:rsidR="003C211A">
        <w:rPr>
          <w:rFonts w:ascii="Palatino Linotype" w:eastAsia="Palatino Linotype" w:hAnsi="Palatino Linotype" w:cs="Palatino Linotype"/>
          <w:sz w:val="24"/>
          <w:szCs w:val="24"/>
        </w:rPr>
        <w:t>colours</w:t>
      </w:r>
      <w:r w:rsidR="00D930CC">
        <w:rPr>
          <w:rFonts w:ascii="Palatino Linotype" w:eastAsia="Palatino Linotype" w:hAnsi="Palatino Linotype" w:cs="Palatino Linotype"/>
          <w:sz w:val="24"/>
          <w:szCs w:val="24"/>
        </w:rPr>
        <w:t xml:space="preserve"> on the map deno</w:t>
      </w:r>
      <w:r w:rsidR="00075BD6">
        <w:rPr>
          <w:rFonts w:ascii="Palatino Linotype" w:eastAsia="Palatino Linotype" w:hAnsi="Palatino Linotype" w:cs="Palatino Linotype"/>
          <w:sz w:val="24"/>
          <w:szCs w:val="24"/>
        </w:rPr>
        <w:t xml:space="preserve">ting the different categories. </w:t>
      </w:r>
      <w:r w:rsidR="007745F1">
        <w:rPr>
          <w:rFonts w:ascii="Palatino Linotype" w:eastAsia="Palatino Linotype" w:hAnsi="Palatino Linotype" w:cs="Palatino Linotype"/>
          <w:sz w:val="24"/>
          <w:szCs w:val="24"/>
        </w:rPr>
        <w:t xml:space="preserve">(B) </w:t>
      </w:r>
      <w:r w:rsidR="004F0942">
        <w:rPr>
          <w:rFonts w:ascii="Palatino Linotype" w:eastAsia="Palatino Linotype" w:hAnsi="Palatino Linotype" w:cs="Palatino Linotype"/>
          <w:sz w:val="24"/>
          <w:szCs w:val="24"/>
        </w:rPr>
        <w:t>Tanzanian natio</w:t>
      </w:r>
      <w:r w:rsidR="00D65A19">
        <w:rPr>
          <w:rFonts w:ascii="Palatino Linotype" w:eastAsia="Palatino Linotype" w:hAnsi="Palatino Linotype" w:cs="Palatino Linotype"/>
          <w:sz w:val="24"/>
          <w:szCs w:val="24"/>
        </w:rPr>
        <w:t>nal malaria control programme (NMCP)</w:t>
      </w:r>
      <w:r w:rsidR="00E048BB">
        <w:rPr>
          <w:rFonts w:ascii="Palatino Linotype" w:eastAsia="Palatino Linotype" w:hAnsi="Palatino Linotype" w:cs="Palatino Linotype"/>
          <w:sz w:val="24"/>
          <w:szCs w:val="24"/>
        </w:rPr>
        <w:t xml:space="preserve"> i</w:t>
      </w:r>
      <w:r w:rsidR="00D35D2A">
        <w:rPr>
          <w:rFonts w:ascii="Palatino Linotype" w:eastAsia="Palatino Linotype" w:hAnsi="Palatino Linotype" w:cs="Palatino Linotype"/>
          <w:sz w:val="24"/>
          <w:szCs w:val="24"/>
        </w:rPr>
        <w:t xml:space="preserve">ndoor residual spraying strategy </w:t>
      </w:r>
      <w:r w:rsidR="0094796F">
        <w:rPr>
          <w:rFonts w:ascii="Palatino Linotype" w:eastAsia="Palatino Linotype" w:hAnsi="Palatino Linotype" w:cs="Palatino Linotype"/>
          <w:sz w:val="24"/>
          <w:szCs w:val="24"/>
        </w:rPr>
        <w:t xml:space="preserve">2008 – 2012 </w:t>
      </w:r>
      <w:r w:rsidR="00575567">
        <w:rPr>
          <w:rFonts w:ascii="Palatino Linotype" w:eastAsia="Palatino Linotype" w:hAnsi="Palatino Linotype" w:cs="Palatino Linotype"/>
          <w:sz w:val="24"/>
          <w:szCs w:val="24"/>
        </w:rPr>
        <w:t xml:space="preserve">with the </w:t>
      </w:r>
      <w:r w:rsidR="00C15B53">
        <w:rPr>
          <w:rFonts w:ascii="Palatino Linotype" w:eastAsia="Palatino Linotype" w:hAnsi="Palatino Linotype" w:cs="Palatino Linotype"/>
          <w:sz w:val="24"/>
          <w:szCs w:val="24"/>
        </w:rPr>
        <w:t>colours</w:t>
      </w:r>
      <w:r w:rsidR="00575567">
        <w:rPr>
          <w:rFonts w:ascii="Palatino Linotype" w:eastAsia="Palatino Linotype" w:hAnsi="Palatino Linotype" w:cs="Palatino Linotype"/>
          <w:sz w:val="24"/>
          <w:szCs w:val="24"/>
        </w:rPr>
        <w:t xml:space="preserve"> indicating districts where DDT </w:t>
      </w:r>
      <w:r w:rsidR="00C15B53">
        <w:rPr>
          <w:rFonts w:ascii="Palatino Linotype" w:eastAsia="Palatino Linotype" w:hAnsi="Palatino Linotype" w:cs="Palatino Linotype"/>
          <w:sz w:val="24"/>
          <w:szCs w:val="24"/>
        </w:rPr>
        <w:t>spraying was planned</w:t>
      </w:r>
      <w:r w:rsidR="00F25678">
        <w:rPr>
          <w:rFonts w:ascii="Palatino Linotype" w:eastAsia="Palatino Linotype" w:hAnsi="Palatino Linotype" w:cs="Palatino Linotype"/>
          <w:sz w:val="24"/>
          <w:szCs w:val="24"/>
        </w:rPr>
        <w:t xml:space="preserve">. (C) </w:t>
      </w:r>
      <w:r w:rsidR="00882FBC">
        <w:rPr>
          <w:rFonts w:ascii="Palatino Linotype" w:eastAsia="Palatino Linotype" w:hAnsi="Palatino Linotype" w:cs="Palatino Linotype"/>
          <w:sz w:val="24"/>
          <w:szCs w:val="24"/>
        </w:rPr>
        <w:t>DDT stockpile locations</w:t>
      </w:r>
      <w:r w:rsidR="0036592F">
        <w:rPr>
          <w:rFonts w:ascii="Palatino Linotype" w:eastAsia="Palatino Linotype" w:hAnsi="Palatino Linotype" w:cs="Palatino Linotype"/>
          <w:sz w:val="24"/>
          <w:szCs w:val="24"/>
        </w:rPr>
        <w:t xml:space="preserve"> with size of the circle </w:t>
      </w:r>
      <w:r w:rsidR="0052354B">
        <w:rPr>
          <w:rFonts w:ascii="Palatino Linotype" w:eastAsia="Palatino Linotype" w:hAnsi="Palatino Linotype" w:cs="Palatino Linotype"/>
          <w:sz w:val="24"/>
          <w:szCs w:val="24"/>
        </w:rPr>
        <w:t xml:space="preserve">indicating </w:t>
      </w:r>
      <w:r w:rsidR="00F41F1F">
        <w:rPr>
          <w:rFonts w:ascii="Palatino Linotype" w:eastAsia="Palatino Linotype" w:hAnsi="Palatino Linotype" w:cs="Palatino Linotype"/>
          <w:sz w:val="24"/>
          <w:szCs w:val="24"/>
        </w:rPr>
        <w:t xml:space="preserve">the </w:t>
      </w:r>
      <w:r w:rsidR="00603B51">
        <w:rPr>
          <w:rFonts w:ascii="Palatino Linotype" w:eastAsia="Palatino Linotype" w:hAnsi="Palatino Linotype" w:cs="Palatino Linotype"/>
          <w:sz w:val="24"/>
          <w:szCs w:val="24"/>
        </w:rPr>
        <w:t xml:space="preserve">stockpile quantities. </w:t>
      </w:r>
    </w:p>
    <w:p w14:paraId="7D50A6A3" w14:textId="138C7F3C" w:rsidR="003B53A1" w:rsidRDefault="0003209C">
      <w:pPr>
        <w:spacing w:line="360" w:lineRule="auto"/>
        <w:ind w:firstLine="720"/>
        <w:rPr>
          <w:rFonts w:ascii="Palatino Linotype" w:eastAsia="Palatino Linotype" w:hAnsi="Palatino Linotype" w:cs="Palatino Linotype"/>
          <w:sz w:val="24"/>
          <w:szCs w:val="24"/>
          <w:highlight w:val="white"/>
        </w:rPr>
        <w:pPrChange w:id="271" w:author="Joel Ouma Odero (PGR)" w:date="2024-05-01T12:33:00Z">
          <w:pPr>
            <w:spacing w:line="360" w:lineRule="auto"/>
            <w:ind w:firstLine="720"/>
            <w:jc w:val="both"/>
          </w:pPr>
        </w:pPrChange>
      </w:pPr>
      <w:r>
        <w:rPr>
          <w:rFonts w:ascii="Palatino Linotype" w:eastAsia="Palatino Linotype" w:hAnsi="Palatino Linotype" w:cs="Palatino Linotype"/>
          <w:sz w:val="24"/>
          <w:szCs w:val="24"/>
          <w:highlight w:val="white"/>
        </w:rPr>
        <w:lastRenderedPageBreak/>
        <w:t xml:space="preserve">In </w:t>
      </w:r>
      <w:r>
        <w:rPr>
          <w:rFonts w:ascii="Palatino Linotype" w:eastAsia="Palatino Linotype" w:hAnsi="Palatino Linotype" w:cs="Palatino Linotype"/>
          <w:i/>
          <w:sz w:val="24"/>
          <w:szCs w:val="24"/>
          <w:highlight w:val="white"/>
        </w:rPr>
        <w:t xml:space="preserve">Silent Spring </w:t>
      </w:r>
      <w:r>
        <w:rPr>
          <w:rFonts w:ascii="Palatino Linotype" w:eastAsia="Palatino Linotype" w:hAnsi="Palatino Linotype" w:cs="Palatino Linotype"/>
          <w:sz w:val="24"/>
          <w:szCs w:val="24"/>
          <w:highlight w:val="white"/>
        </w:rPr>
        <w:t>(1962), Rachel Carson brought for the first time into the public eye the unpredictable and often remote impacts of anti-insect chemical agents on human health and on nature “on one hand delicate and destructible, on the other miraculously tough and resilient, and capable of striking back in unexpected ways”</w:t>
      </w:r>
      <w:r w:rsidR="00A96EDD">
        <w:rPr>
          <w:rFonts w:ascii="Palatino Linotype" w:eastAsia="Palatino Linotype" w:hAnsi="Palatino Linotype" w:cs="Palatino Linotype"/>
          <w:sz w:val="24"/>
          <w:szCs w:val="24"/>
          <w:highlight w:val="white"/>
        </w:rPr>
        <w:t xml:space="preserve"> </w:t>
      </w:r>
      <w:r w:rsidR="00A96EDD">
        <w:rPr>
          <w:rFonts w:ascii="Palatino Linotype" w:eastAsia="Palatino Linotype" w:hAnsi="Palatino Linotype" w:cs="Palatino Linotype"/>
          <w:sz w:val="24"/>
          <w:szCs w:val="24"/>
          <w:highlight w:val="white"/>
        </w:rPr>
        <w:fldChar w:fldCharType="begin"/>
      </w:r>
      <w:r w:rsidR="006160ED">
        <w:rPr>
          <w:rFonts w:ascii="Palatino Linotype" w:eastAsia="Palatino Linotype" w:hAnsi="Palatino Linotype" w:cs="Palatino Linotype"/>
          <w:sz w:val="24"/>
          <w:szCs w:val="24"/>
          <w:highlight w:val="white"/>
        </w:rPr>
        <w:instrText xml:space="preserve"> ADDIN EN.CITE &lt;EndNote&gt;&lt;Cite&gt;&lt;Author&gt;Carson&lt;/Author&gt;&lt;Year&gt;1962&lt;/Year&gt;&lt;RecNum&gt;613&lt;/RecNum&gt;&lt;DisplayText&gt;&lt;style face="superscript"&gt;39&lt;/style&gt;&lt;/DisplayText&gt;&lt;record&gt;&lt;rec-number&gt;613&lt;/rec-number&gt;&lt;foreign-keys&gt;&lt;key app="EN" db-id="0tverst04vdvehe5fax5sp572a0e0ta2wa0s" timestamp="1705482823"&gt;613&lt;/key&gt;&lt;/foreign-keys&gt;&lt;ref-type name="Book"&gt;6&lt;/ref-type&gt;&lt;contributors&gt;&lt;authors&gt;&lt;author&gt;Rachel Carson&lt;/author&gt;&lt;/authors&gt;&lt;/contributors&gt;&lt;titles&gt;&lt;title&gt;Silent Spring&lt;/title&gt;&lt;/titles&gt;&lt;dates&gt;&lt;year&gt;1962&lt;/year&gt;&lt;/dates&gt;&lt;publisher&gt;Mariner Books Classics; Anniversary edition&lt;/publisher&gt;&lt;urls&gt;&lt;related-urls&gt;&lt;url&gt;https://www.rachelcarson.org/silent-spring&lt;/url&gt;&lt;/related-urls&gt;&lt;/urls&gt;&lt;/record&gt;&lt;/Cite&gt;&lt;/EndNote&gt;</w:instrText>
      </w:r>
      <w:r w:rsidR="00A96EDD">
        <w:rPr>
          <w:rFonts w:ascii="Palatino Linotype" w:eastAsia="Palatino Linotype" w:hAnsi="Palatino Linotype" w:cs="Palatino Linotype"/>
          <w:sz w:val="24"/>
          <w:szCs w:val="24"/>
          <w:highlight w:val="white"/>
        </w:rPr>
        <w:fldChar w:fldCharType="separate"/>
      </w:r>
      <w:r w:rsidR="006160ED" w:rsidRPr="006160ED">
        <w:rPr>
          <w:rFonts w:ascii="Palatino Linotype" w:eastAsia="Palatino Linotype" w:hAnsi="Palatino Linotype" w:cs="Palatino Linotype"/>
          <w:noProof/>
          <w:sz w:val="24"/>
          <w:szCs w:val="24"/>
          <w:highlight w:val="white"/>
          <w:vertAlign w:val="superscript"/>
        </w:rPr>
        <w:t>39</w:t>
      </w:r>
      <w:r w:rsidR="00A96EDD">
        <w:rPr>
          <w:rFonts w:ascii="Palatino Linotype" w:eastAsia="Palatino Linotype" w:hAnsi="Palatino Linotype" w:cs="Palatino Linotype"/>
          <w:sz w:val="24"/>
          <w:szCs w:val="24"/>
          <w:highlight w:val="white"/>
        </w:rPr>
        <w:fldChar w:fldCharType="end"/>
      </w:r>
      <w:r>
        <w:rPr>
          <w:rFonts w:ascii="Palatino Linotype" w:eastAsia="Palatino Linotype" w:hAnsi="Palatino Linotype" w:cs="Palatino Linotype"/>
          <w:sz w:val="24"/>
          <w:szCs w:val="24"/>
          <w:highlight w:val="white"/>
        </w:rPr>
        <w:t xml:space="preserve">. </w:t>
      </w:r>
      <w:r w:rsidR="003755EE">
        <w:rPr>
          <w:rFonts w:ascii="Palatino Linotype" w:eastAsia="Palatino Linotype" w:hAnsi="Palatino Linotype" w:cs="Palatino Linotype"/>
          <w:sz w:val="24"/>
          <w:szCs w:val="24"/>
          <w:highlight w:val="white"/>
        </w:rPr>
        <w:t xml:space="preserve">Further study of </w:t>
      </w:r>
      <w:proofErr w:type="spellStart"/>
      <w:r w:rsidR="003755EE">
        <w:rPr>
          <w:rFonts w:ascii="Palatino Linotype" w:eastAsia="Palatino Linotype" w:hAnsi="Palatino Linotype" w:cs="Palatino Linotype"/>
          <w:i/>
          <w:iCs/>
          <w:sz w:val="24"/>
          <w:szCs w:val="24"/>
          <w:highlight w:val="white"/>
        </w:rPr>
        <w:t>kdr</w:t>
      </w:r>
      <w:proofErr w:type="spellEnd"/>
      <w:r w:rsidR="003755EE">
        <w:rPr>
          <w:rFonts w:ascii="Palatino Linotype" w:eastAsia="Palatino Linotype" w:hAnsi="Palatino Linotype" w:cs="Palatino Linotype"/>
          <w:i/>
          <w:iCs/>
          <w:sz w:val="24"/>
          <w:szCs w:val="24"/>
          <w:highlight w:val="white"/>
        </w:rPr>
        <w:t xml:space="preserve"> </w:t>
      </w:r>
      <w:r w:rsidR="003755EE">
        <w:rPr>
          <w:rFonts w:ascii="Palatino Linotype" w:eastAsia="Palatino Linotype" w:hAnsi="Palatino Linotype" w:cs="Palatino Linotype"/>
          <w:sz w:val="24"/>
          <w:szCs w:val="24"/>
          <w:highlight w:val="white"/>
        </w:rPr>
        <w:t xml:space="preserve">in </w:t>
      </w:r>
      <w:r w:rsidR="003755EE">
        <w:rPr>
          <w:rFonts w:ascii="Palatino Linotype" w:eastAsia="Palatino Linotype" w:hAnsi="Palatino Linotype" w:cs="Palatino Linotype"/>
          <w:i/>
          <w:iCs/>
          <w:sz w:val="24"/>
          <w:szCs w:val="24"/>
          <w:highlight w:val="white"/>
        </w:rPr>
        <w:t xml:space="preserve">An. </w:t>
      </w:r>
      <w:proofErr w:type="spellStart"/>
      <w:r w:rsidR="003755EE">
        <w:rPr>
          <w:rFonts w:ascii="Palatino Linotype" w:eastAsia="Palatino Linotype" w:hAnsi="Palatino Linotype" w:cs="Palatino Linotype"/>
          <w:i/>
          <w:iCs/>
          <w:sz w:val="24"/>
          <w:szCs w:val="24"/>
          <w:highlight w:val="white"/>
        </w:rPr>
        <w:t>funestus</w:t>
      </w:r>
      <w:proofErr w:type="spellEnd"/>
      <w:r w:rsidR="003755EE">
        <w:rPr>
          <w:rFonts w:ascii="Palatino Linotype" w:eastAsia="Palatino Linotype" w:hAnsi="Palatino Linotype" w:cs="Palatino Linotype"/>
          <w:sz w:val="24"/>
          <w:szCs w:val="24"/>
          <w:highlight w:val="white"/>
        </w:rPr>
        <w:t xml:space="preserve"> will enable identification of the origin of this </w:t>
      </w:r>
      <w:r w:rsidR="001D3FEA">
        <w:rPr>
          <w:rFonts w:ascii="Palatino Linotype" w:eastAsia="Palatino Linotype" w:hAnsi="Palatino Linotype" w:cs="Palatino Linotype"/>
          <w:sz w:val="24"/>
          <w:szCs w:val="24"/>
          <w:highlight w:val="white"/>
        </w:rPr>
        <w:t>mutation and</w:t>
      </w:r>
      <w:r w:rsidR="003755EE">
        <w:rPr>
          <w:rFonts w:ascii="Palatino Linotype" w:eastAsia="Palatino Linotype" w:hAnsi="Palatino Linotype" w:cs="Palatino Linotype"/>
          <w:sz w:val="24"/>
          <w:szCs w:val="24"/>
          <w:highlight w:val="white"/>
        </w:rPr>
        <w:t xml:space="preserve"> make clear the full implications of its presence in the population for vector control</w:t>
      </w:r>
      <w:r w:rsidR="001E2BE3">
        <w:rPr>
          <w:rFonts w:ascii="Palatino Linotype" w:eastAsia="Palatino Linotype" w:hAnsi="Palatino Linotype" w:cs="Palatino Linotype"/>
          <w:sz w:val="24"/>
          <w:szCs w:val="24"/>
          <w:highlight w:val="white"/>
        </w:rPr>
        <w:t xml:space="preserve">. Whether the emergence of </w:t>
      </w:r>
      <w:proofErr w:type="spellStart"/>
      <w:r w:rsidR="001E2BE3">
        <w:rPr>
          <w:rFonts w:ascii="Palatino Linotype" w:eastAsia="Palatino Linotype" w:hAnsi="Palatino Linotype" w:cs="Palatino Linotype"/>
          <w:i/>
          <w:iCs/>
          <w:sz w:val="24"/>
          <w:szCs w:val="24"/>
          <w:highlight w:val="white"/>
        </w:rPr>
        <w:t>kdr</w:t>
      </w:r>
      <w:proofErr w:type="spellEnd"/>
      <w:r w:rsidR="001E2BE3">
        <w:rPr>
          <w:rFonts w:ascii="Palatino Linotype" w:eastAsia="Palatino Linotype" w:hAnsi="Palatino Linotype" w:cs="Palatino Linotype"/>
          <w:i/>
          <w:iCs/>
          <w:sz w:val="24"/>
          <w:szCs w:val="24"/>
          <w:highlight w:val="white"/>
        </w:rPr>
        <w:t xml:space="preserve"> </w:t>
      </w:r>
      <w:r w:rsidR="001E2BE3">
        <w:rPr>
          <w:rFonts w:ascii="Palatino Linotype" w:eastAsia="Palatino Linotype" w:hAnsi="Palatino Linotype" w:cs="Palatino Linotype"/>
          <w:sz w:val="24"/>
          <w:szCs w:val="24"/>
          <w:highlight w:val="white"/>
        </w:rPr>
        <w:t xml:space="preserve">in </w:t>
      </w:r>
      <w:r w:rsidR="001E2BE3">
        <w:rPr>
          <w:rFonts w:ascii="Palatino Linotype" w:eastAsia="Palatino Linotype" w:hAnsi="Palatino Linotype" w:cs="Palatino Linotype"/>
          <w:i/>
          <w:iCs/>
          <w:sz w:val="24"/>
          <w:szCs w:val="24"/>
          <w:highlight w:val="white"/>
        </w:rPr>
        <w:t xml:space="preserve">An. </w:t>
      </w:r>
      <w:proofErr w:type="spellStart"/>
      <w:r w:rsidR="001E2BE3">
        <w:rPr>
          <w:rFonts w:ascii="Palatino Linotype" w:eastAsia="Palatino Linotype" w:hAnsi="Palatino Linotype" w:cs="Palatino Linotype"/>
          <w:i/>
          <w:iCs/>
          <w:sz w:val="24"/>
          <w:szCs w:val="24"/>
          <w:highlight w:val="white"/>
        </w:rPr>
        <w:t>funestus</w:t>
      </w:r>
      <w:proofErr w:type="spellEnd"/>
      <w:r w:rsidR="001E2BE3">
        <w:rPr>
          <w:rFonts w:ascii="Palatino Linotype" w:eastAsia="Palatino Linotype" w:hAnsi="Palatino Linotype" w:cs="Palatino Linotype"/>
          <w:i/>
          <w:iCs/>
          <w:sz w:val="24"/>
          <w:szCs w:val="24"/>
          <w:highlight w:val="white"/>
        </w:rPr>
        <w:t xml:space="preserve"> </w:t>
      </w:r>
      <w:r w:rsidR="001E2BE3">
        <w:rPr>
          <w:rFonts w:ascii="Palatino Linotype" w:eastAsia="Palatino Linotype" w:hAnsi="Palatino Linotype" w:cs="Palatino Linotype"/>
          <w:sz w:val="24"/>
          <w:szCs w:val="24"/>
          <w:highlight w:val="white"/>
        </w:rPr>
        <w:t xml:space="preserve">is caused by vector control, unlicensed DDT usage in agriculture, or by exposure to stockpiled DDT, our findings underscore the legacy of </w:t>
      </w:r>
      <w:r w:rsidR="001E2BE3">
        <w:rPr>
          <w:rFonts w:ascii="Palatino Linotype" w:eastAsia="Palatino Linotype" w:hAnsi="Palatino Linotype" w:cs="Palatino Linotype"/>
          <w:i/>
          <w:sz w:val="24"/>
          <w:szCs w:val="24"/>
          <w:highlight w:val="white"/>
        </w:rPr>
        <w:t xml:space="preserve">Silent Spring </w:t>
      </w:r>
      <w:r w:rsidR="001E2BE3">
        <w:rPr>
          <w:rFonts w:ascii="Palatino Linotype" w:eastAsia="Palatino Linotype" w:hAnsi="Palatino Linotype" w:cs="Palatino Linotype"/>
          <w:sz w:val="24"/>
          <w:szCs w:val="24"/>
          <w:highlight w:val="white"/>
        </w:rPr>
        <w:t xml:space="preserve">by reinforcing the potential for pesticides and organic pollutants to exert inadvertent influences on animal biology that may have profound and </w:t>
      </w:r>
      <w:r w:rsidR="00C73256">
        <w:rPr>
          <w:rFonts w:ascii="Palatino Linotype" w:eastAsia="Palatino Linotype" w:hAnsi="Palatino Linotype" w:cs="Palatino Linotype"/>
          <w:sz w:val="24"/>
          <w:szCs w:val="24"/>
          <w:highlight w:val="white"/>
        </w:rPr>
        <w:t>unfortunate</w:t>
      </w:r>
      <w:r w:rsidR="001E2BE3">
        <w:rPr>
          <w:rFonts w:ascii="Palatino Linotype" w:eastAsia="Palatino Linotype" w:hAnsi="Palatino Linotype" w:cs="Palatino Linotype"/>
          <w:sz w:val="24"/>
          <w:szCs w:val="24"/>
          <w:highlight w:val="white"/>
        </w:rPr>
        <w:t xml:space="preserve"> consequences for public health</w:t>
      </w:r>
      <w:commentRangeStart w:id="272"/>
      <w:commentRangeStart w:id="273"/>
      <w:r w:rsidR="001E2BE3">
        <w:rPr>
          <w:rFonts w:ascii="Palatino Linotype" w:eastAsia="Palatino Linotype" w:hAnsi="Palatino Linotype" w:cs="Palatino Linotype"/>
          <w:sz w:val="24"/>
          <w:szCs w:val="24"/>
          <w:highlight w:val="white"/>
        </w:rPr>
        <w:t>.</w:t>
      </w:r>
      <w:r w:rsidR="00E01DC7">
        <w:rPr>
          <w:rFonts w:ascii="Palatino Linotype" w:eastAsia="Palatino Linotype" w:hAnsi="Palatino Linotype" w:cs="Palatino Linotype"/>
          <w:sz w:val="24"/>
          <w:szCs w:val="24"/>
          <w:highlight w:val="white"/>
        </w:rPr>
        <w:t xml:space="preserve"> </w:t>
      </w:r>
      <w:commentRangeEnd w:id="272"/>
      <w:r w:rsidR="002722FB">
        <w:rPr>
          <w:rStyle w:val="CommentReference"/>
        </w:rPr>
        <w:commentReference w:id="272"/>
      </w:r>
      <w:commentRangeEnd w:id="273"/>
      <w:r w:rsidR="00BD30C2">
        <w:rPr>
          <w:rStyle w:val="CommentReference"/>
        </w:rPr>
        <w:commentReference w:id="273"/>
      </w:r>
    </w:p>
    <w:p w14:paraId="7D50A6A5" w14:textId="77777777"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Materials and Methods</w:t>
      </w:r>
    </w:p>
    <w:p w14:paraId="7D50A6A6" w14:textId="77777777"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sz w:val="24"/>
          <w:szCs w:val="24"/>
          <w:highlight w:val="white"/>
        </w:rPr>
        <w:t xml:space="preserve">All scripts and </w:t>
      </w:r>
      <w:proofErr w:type="spellStart"/>
      <w:r>
        <w:rPr>
          <w:rFonts w:ascii="Palatino Linotype" w:eastAsia="Palatino Linotype" w:hAnsi="Palatino Linotype" w:cs="Palatino Linotype"/>
          <w:sz w:val="24"/>
          <w:szCs w:val="24"/>
          <w:highlight w:val="white"/>
        </w:rPr>
        <w:t>Jupyter</w:t>
      </w:r>
      <w:proofErr w:type="spellEnd"/>
      <w:r>
        <w:rPr>
          <w:rFonts w:ascii="Palatino Linotype" w:eastAsia="Palatino Linotype" w:hAnsi="Palatino Linotype" w:cs="Palatino Linotype"/>
          <w:sz w:val="24"/>
          <w:szCs w:val="24"/>
          <w:highlight w:val="white"/>
        </w:rPr>
        <w:t xml:space="preserve"> Notebooks used to analyse genotype and haplotype data, and produce figures and tables are available from the GitHub repository: </w:t>
      </w:r>
      <w:hyperlink r:id="rId18">
        <w:r>
          <w:rPr>
            <w:rFonts w:ascii="Arial" w:eastAsia="Arial" w:hAnsi="Arial" w:cs="Arial"/>
            <w:color w:val="1155CC"/>
            <w:sz w:val="24"/>
            <w:szCs w:val="24"/>
            <w:highlight w:val="white"/>
            <w:u w:val="single"/>
          </w:rPr>
          <w:t>https://github.com/tristanpwdennis/kdr_funestus_report_2023</w:t>
        </w:r>
      </w:hyperlink>
    </w:p>
    <w:p w14:paraId="7D50A6A7" w14:textId="77777777"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Mosquito collection</w:t>
      </w:r>
    </w:p>
    <w:p w14:paraId="7D50A6A8" w14:textId="07C1E73D" w:rsidR="003B53A1" w:rsidRDefault="0003209C"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i/>
          <w:sz w:val="24"/>
          <w:szCs w:val="24"/>
        </w:rPr>
        <w:t xml:space="preserve">Anopheles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sz w:val="24"/>
          <w:szCs w:val="24"/>
        </w:rPr>
        <w:t xml:space="preserve"> samples </w:t>
      </w:r>
      <w:proofErr w:type="spellStart"/>
      <w:r>
        <w:rPr>
          <w:rFonts w:ascii="Palatino Linotype" w:eastAsia="Palatino Linotype" w:hAnsi="Palatino Linotype" w:cs="Palatino Linotype"/>
          <w:sz w:val="24"/>
          <w:szCs w:val="24"/>
        </w:rPr>
        <w:t>analyzed</w:t>
      </w:r>
      <w:proofErr w:type="spellEnd"/>
      <w:r>
        <w:rPr>
          <w:rFonts w:ascii="Palatino Linotype" w:eastAsia="Palatino Linotype" w:hAnsi="Palatino Linotype" w:cs="Palatino Linotype"/>
          <w:sz w:val="24"/>
          <w:szCs w:val="24"/>
        </w:rPr>
        <w:t xml:space="preserve"> in this study were collected from ten administrative regions in Tanzania: Dodoma, </w:t>
      </w:r>
      <w:proofErr w:type="spellStart"/>
      <w:r>
        <w:rPr>
          <w:rFonts w:ascii="Palatino Linotype" w:eastAsia="Palatino Linotype" w:hAnsi="Palatino Linotype" w:cs="Palatino Linotype"/>
          <w:sz w:val="24"/>
          <w:szCs w:val="24"/>
        </w:rPr>
        <w:t>Kagera</w:t>
      </w:r>
      <w:proofErr w:type="spellEnd"/>
      <w:r>
        <w:rPr>
          <w:rFonts w:ascii="Palatino Linotype" w:eastAsia="Palatino Linotype" w:hAnsi="Palatino Linotype" w:cs="Palatino Linotype"/>
          <w:sz w:val="24"/>
          <w:szCs w:val="24"/>
        </w:rPr>
        <w:t xml:space="preserve">, Katavi, </w:t>
      </w:r>
      <w:proofErr w:type="spellStart"/>
      <w:r>
        <w:rPr>
          <w:rFonts w:ascii="Palatino Linotype" w:eastAsia="Palatino Linotype" w:hAnsi="Palatino Linotype" w:cs="Palatino Linotype"/>
          <w:sz w:val="24"/>
          <w:szCs w:val="24"/>
        </w:rPr>
        <w:t>Lindi</w:t>
      </w:r>
      <w:proofErr w:type="spellEnd"/>
      <w:r>
        <w:rPr>
          <w:rFonts w:ascii="Palatino Linotype" w:eastAsia="Palatino Linotype" w:hAnsi="Palatino Linotype" w:cs="Palatino Linotype"/>
          <w:sz w:val="24"/>
          <w:szCs w:val="24"/>
        </w:rPr>
        <w:t xml:space="preserve">, Morogoro, Mtwara, Mwanza, </w:t>
      </w:r>
      <w:proofErr w:type="spellStart"/>
      <w:r>
        <w:rPr>
          <w:rFonts w:ascii="Palatino Linotype" w:eastAsia="Palatino Linotype" w:hAnsi="Palatino Linotype" w:cs="Palatino Linotype"/>
          <w:sz w:val="24"/>
          <w:szCs w:val="24"/>
        </w:rPr>
        <w:t>Pwani</w:t>
      </w:r>
      <w:proofErr w:type="spellEnd"/>
      <w:r>
        <w:rPr>
          <w:rFonts w:ascii="Palatino Linotype" w:eastAsia="Palatino Linotype" w:hAnsi="Palatino Linotype" w:cs="Palatino Linotype"/>
          <w:sz w:val="24"/>
          <w:szCs w:val="24"/>
        </w:rPr>
        <w:t>, Ruvuma, and Tanga (</w:t>
      </w:r>
      <w:r>
        <w:rPr>
          <w:rFonts w:ascii="Palatino Linotype" w:eastAsia="Palatino Linotype" w:hAnsi="Palatino Linotype" w:cs="Palatino Linotype"/>
          <w:b/>
          <w:sz w:val="24"/>
          <w:szCs w:val="24"/>
        </w:rPr>
        <w:t>Figure. 1A</w:t>
      </w:r>
      <w:r>
        <w:rPr>
          <w:rFonts w:ascii="Palatino Linotype" w:eastAsia="Palatino Linotype" w:hAnsi="Palatino Linotype" w:cs="Palatino Linotype"/>
          <w:sz w:val="24"/>
          <w:szCs w:val="24"/>
        </w:rPr>
        <w:t xml:space="preserve">). The collections were done as part of a countrywide </w:t>
      </w:r>
      <w:r>
        <w:rPr>
          <w:rFonts w:ascii="Palatino Linotype" w:eastAsia="Palatino Linotype" w:hAnsi="Palatino Linotype" w:cs="Palatino Linotype"/>
          <w:i/>
          <w:sz w:val="24"/>
          <w:szCs w:val="24"/>
        </w:rPr>
        <w:t xml:space="preserve">Anopheles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sz w:val="24"/>
          <w:szCs w:val="24"/>
        </w:rPr>
        <w:t xml:space="preserve"> surveillance project in Tanzania and were subsequently incorporated into the </w:t>
      </w:r>
      <w:proofErr w:type="spellStart"/>
      <w:r>
        <w:rPr>
          <w:rFonts w:ascii="Palatino Linotype" w:eastAsia="Palatino Linotype" w:hAnsi="Palatino Linotype" w:cs="Palatino Linotype"/>
          <w:sz w:val="24"/>
          <w:szCs w:val="24"/>
        </w:rPr>
        <w:t>MalariaGEN</w:t>
      </w:r>
      <w:proofErr w:type="spellEnd"/>
      <w:r>
        <w:rPr>
          <w:rFonts w:ascii="Palatino Linotype" w:eastAsia="Palatino Linotype" w:hAnsi="Palatino Linotype" w:cs="Palatino Linotype"/>
          <w:sz w:val="24"/>
          <w:szCs w:val="24"/>
        </w:rPr>
        <w:t> </w:t>
      </w:r>
      <w:r>
        <w:rPr>
          <w:rFonts w:ascii="Palatino Linotype" w:eastAsia="Palatino Linotype" w:hAnsi="Palatino Linotype" w:cs="Palatino Linotype"/>
          <w:i/>
          <w:sz w:val="24"/>
          <w:szCs w:val="24"/>
        </w:rPr>
        <w:t xml:space="preserve">Anopheles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sz w:val="24"/>
          <w:szCs w:val="24"/>
        </w:rPr>
        <w:t> genomic surveillance project database (</w:t>
      </w:r>
      <w:hyperlink r:id="rId19">
        <w:r>
          <w:rPr>
            <w:rFonts w:ascii="Palatino Linotype" w:eastAsia="Palatino Linotype" w:hAnsi="Palatino Linotype" w:cs="Palatino Linotype"/>
            <w:color w:val="0563C1"/>
            <w:sz w:val="24"/>
            <w:szCs w:val="24"/>
            <w:u w:val="single"/>
          </w:rPr>
          <w:t>https://www.malariagen.net/projects/anopheles-funestus-genomic-surveillance-project</w:t>
        </w:r>
      </w:hyperlink>
      <w:r>
        <w:rPr>
          <w:rFonts w:ascii="Palatino Linotype" w:eastAsia="Palatino Linotype" w:hAnsi="Palatino Linotype" w:cs="Palatino Linotype"/>
          <w:sz w:val="24"/>
          <w:szCs w:val="24"/>
        </w:rPr>
        <w:t xml:space="preserve">). Mosquitoes were collected in households between 2017 and 2023 using CDC light traps and mechanical aspirators. They were sorted by sex and taxa and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sz w:val="24"/>
          <w:szCs w:val="24"/>
        </w:rPr>
        <w:t xml:space="preserve"> group mosquitoes preserved individually in 96-well plates containing 80% ethanol.</w:t>
      </w:r>
    </w:p>
    <w:p w14:paraId="7D50A6A9" w14:textId="77777777"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lastRenderedPageBreak/>
        <w:t>Whole genome sequencing and analysis</w:t>
      </w:r>
    </w:p>
    <w:p w14:paraId="7D50A6AA" w14:textId="17EFB97C" w:rsidR="003B53A1" w:rsidRDefault="0003209C"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The samples were processed as part of the </w:t>
      </w:r>
      <w:r>
        <w:rPr>
          <w:rFonts w:ascii="Palatino Linotype" w:eastAsia="Palatino Linotype" w:hAnsi="Palatino Linotype" w:cs="Palatino Linotype"/>
          <w:i/>
          <w:sz w:val="24"/>
          <w:szCs w:val="24"/>
        </w:rPr>
        <w:t xml:space="preserve">Anopheles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sz w:val="24"/>
          <w:szCs w:val="24"/>
        </w:rPr>
        <w:t xml:space="preserve"> genomics surveillance </w:t>
      </w:r>
      <w:proofErr w:type="spellStart"/>
      <w:r>
        <w:rPr>
          <w:rFonts w:ascii="Palatino Linotype" w:eastAsia="Palatino Linotype" w:hAnsi="Palatino Linotype" w:cs="Palatino Linotype"/>
          <w:sz w:val="24"/>
          <w:szCs w:val="24"/>
        </w:rPr>
        <w:t>MalariaGEN</w:t>
      </w:r>
      <w:proofErr w:type="spellEnd"/>
      <w:r>
        <w:rPr>
          <w:rFonts w:ascii="Palatino Linotype" w:eastAsia="Palatino Linotype" w:hAnsi="Palatino Linotype" w:cs="Palatino Linotype"/>
          <w:sz w:val="24"/>
          <w:szCs w:val="24"/>
        </w:rPr>
        <w:t xml:space="preserve"> Vector Observatory (</w:t>
      </w:r>
      <w:proofErr w:type="spellStart"/>
      <w:r>
        <w:rPr>
          <w:rFonts w:ascii="Palatino Linotype" w:eastAsia="Palatino Linotype" w:hAnsi="Palatino Linotype" w:cs="Palatino Linotype"/>
          <w:sz w:val="24"/>
          <w:szCs w:val="24"/>
        </w:rPr>
        <w:t>VObs</w:t>
      </w:r>
      <w:proofErr w:type="spellEnd"/>
      <w:r>
        <w:rPr>
          <w:rFonts w:ascii="Palatino Linotype" w:eastAsia="Palatino Linotype" w:hAnsi="Palatino Linotype" w:cs="Palatino Linotype"/>
          <w:sz w:val="24"/>
          <w:szCs w:val="24"/>
        </w:rPr>
        <w:t xml:space="preserve">) project </w:t>
      </w:r>
      <w:r w:rsidR="00D130D7">
        <w:rPr>
          <w:rFonts w:ascii="Palatino Linotype" w:eastAsia="Palatino Linotype" w:hAnsi="Palatino Linotype" w:cs="Palatino Linotype"/>
          <w:sz w:val="24"/>
          <w:szCs w:val="24"/>
        </w:rPr>
        <w:t>(</w:t>
      </w:r>
      <w:hyperlink r:id="rId20">
        <w:r>
          <w:rPr>
            <w:rFonts w:ascii="Palatino Linotype" w:eastAsia="Palatino Linotype" w:hAnsi="Palatino Linotype" w:cs="Palatino Linotype"/>
            <w:color w:val="1155CC"/>
            <w:sz w:val="24"/>
            <w:szCs w:val="24"/>
            <w:u w:val="single"/>
          </w:rPr>
          <w:t>https://www.malariagen.net/mosquito</w:t>
        </w:r>
      </w:hyperlink>
      <w:r w:rsidR="00D130D7">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 xml:space="preserve">.Briefly, the mosquitoes were individually whole-genome-sequenced  on an Illumina </w:t>
      </w:r>
      <w:proofErr w:type="spellStart"/>
      <w:r>
        <w:rPr>
          <w:rFonts w:ascii="Palatino Linotype" w:eastAsia="Palatino Linotype" w:hAnsi="Palatino Linotype" w:cs="Palatino Linotype"/>
          <w:sz w:val="24"/>
          <w:szCs w:val="24"/>
        </w:rPr>
        <w:t>NovaSeq</w:t>
      </w:r>
      <w:proofErr w:type="spellEnd"/>
      <w:r>
        <w:rPr>
          <w:rFonts w:ascii="Palatino Linotype" w:eastAsia="Palatino Linotype" w:hAnsi="Palatino Linotype" w:cs="Palatino Linotype"/>
          <w:sz w:val="24"/>
          <w:szCs w:val="24"/>
        </w:rPr>
        <w:t xml:space="preserve"> 6000s instrument. Reads were aligned to the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sz w:val="24"/>
          <w:szCs w:val="24"/>
        </w:rPr>
        <w:t xml:space="preserve"> reference genome AfunGA1 </w:t>
      </w:r>
      <w:r w:rsidR="00E90B22">
        <w:rPr>
          <w:rFonts w:ascii="Palatino Linotype" w:eastAsia="Palatino Linotype" w:hAnsi="Palatino Linotype" w:cs="Palatino Linotype"/>
          <w:sz w:val="24"/>
          <w:szCs w:val="24"/>
        </w:rPr>
        <w:fldChar w:fldCharType="begin">
          <w:fldData xml:space="preserve">PEVuZE5vdGU+PENpdGU+PEF1dGhvcj5BeWFsYTwvQXV0aG9yPjxZZWFyPjIwMjI8L1llYXI+PFJl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</w:fldData>
        </w:fldChar>
      </w:r>
      <w:r w:rsidR="006160ED">
        <w:rPr>
          <w:rFonts w:ascii="Palatino Linotype" w:eastAsia="Palatino Linotype" w:hAnsi="Palatino Linotype" w:cs="Palatino Linotype"/>
          <w:sz w:val="24"/>
          <w:szCs w:val="24"/>
        </w:rPr>
        <w:instrText xml:space="preserve"> ADDIN EN.CITE </w:instrText>
      </w:r>
      <w:r w:rsidR="006160ED">
        <w:rPr>
          <w:rFonts w:ascii="Palatino Linotype" w:eastAsia="Palatino Linotype" w:hAnsi="Palatino Linotype" w:cs="Palatino Linotype"/>
          <w:sz w:val="24"/>
          <w:szCs w:val="24"/>
        </w:rPr>
        <w:fldChar w:fldCharType="begin">
          <w:fldData xml:space="preserve">PEVuZE5vdGU+PENpdGU+PEF1dGhvcj5BeWFsYTwvQXV0aG9yPjxZZWFyPjIwMjI8L1llYXI+PFJl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</w:fldData>
        </w:fldChar>
      </w:r>
      <w:r w:rsidR="006160ED">
        <w:rPr>
          <w:rFonts w:ascii="Palatino Linotype" w:eastAsia="Palatino Linotype" w:hAnsi="Palatino Linotype" w:cs="Palatino Linotype"/>
          <w:sz w:val="24"/>
          <w:szCs w:val="24"/>
        </w:rPr>
        <w:instrText xml:space="preserve"> ADDIN EN.CITE.DATA </w:instrText>
      </w:r>
      <w:r w:rsidR="006160ED">
        <w:rPr>
          <w:rFonts w:ascii="Palatino Linotype" w:eastAsia="Palatino Linotype" w:hAnsi="Palatino Linotype" w:cs="Palatino Linotype"/>
          <w:sz w:val="24"/>
          <w:szCs w:val="24"/>
        </w:rPr>
      </w:r>
      <w:r w:rsidR="006160ED">
        <w:rPr>
          <w:rFonts w:ascii="Palatino Linotype" w:eastAsia="Palatino Linotype" w:hAnsi="Palatino Linotype" w:cs="Palatino Linotype"/>
          <w:sz w:val="24"/>
          <w:szCs w:val="24"/>
        </w:rPr>
        <w:fldChar w:fldCharType="end"/>
      </w:r>
      <w:r w:rsidR="00E90B22">
        <w:rPr>
          <w:rFonts w:ascii="Palatino Linotype" w:eastAsia="Palatino Linotype" w:hAnsi="Palatino Linotype" w:cs="Palatino Linotype"/>
          <w:sz w:val="24"/>
          <w:szCs w:val="24"/>
        </w:rPr>
      </w:r>
      <w:r w:rsidR="00E90B22">
        <w:rPr>
          <w:rFonts w:ascii="Palatino Linotype" w:eastAsia="Palatino Linotype" w:hAnsi="Palatino Linotype" w:cs="Palatino Linotype"/>
          <w:sz w:val="24"/>
          <w:szCs w:val="24"/>
        </w:rPr>
        <w:fldChar w:fldCharType="separate"/>
      </w:r>
      <w:r w:rsidR="006160ED" w:rsidRPr="006160ED">
        <w:rPr>
          <w:rFonts w:ascii="Palatino Linotype" w:eastAsia="Palatino Linotype" w:hAnsi="Palatino Linotype" w:cs="Palatino Linotype"/>
          <w:noProof/>
          <w:sz w:val="24"/>
          <w:szCs w:val="24"/>
          <w:vertAlign w:val="superscript"/>
        </w:rPr>
        <w:t>40</w:t>
      </w:r>
      <w:r w:rsidR="00E90B22">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with Burrows-Wheeler Aligner (BWA) version v0.7.15. Indel realignment was performed </w:t>
      </w:r>
      <w:r w:rsidR="00A96EDD">
        <w:rPr>
          <w:rFonts w:ascii="Palatino Linotype" w:eastAsia="Palatino Linotype" w:hAnsi="Palatino Linotype" w:cs="Palatino Linotype"/>
          <w:sz w:val="24"/>
          <w:szCs w:val="24"/>
        </w:rPr>
        <w:t>using Genome</w:t>
      </w:r>
      <w:r>
        <w:rPr>
          <w:rFonts w:ascii="Palatino Linotype" w:eastAsia="Palatino Linotype" w:hAnsi="Palatino Linotype" w:cs="Palatino Linotype"/>
          <w:sz w:val="24"/>
          <w:szCs w:val="24"/>
        </w:rPr>
        <w:t xml:space="preserve"> Analysis Toolkit (GATK) version 3.7-0 </w:t>
      </w:r>
      <w:proofErr w:type="spellStart"/>
      <w:r>
        <w:rPr>
          <w:rFonts w:ascii="Palatino Linotype" w:eastAsia="Palatino Linotype" w:hAnsi="Palatino Linotype" w:cs="Palatino Linotype"/>
          <w:sz w:val="24"/>
          <w:szCs w:val="24"/>
        </w:rPr>
        <w:t>RealignerTargetCreator</w:t>
      </w:r>
      <w:proofErr w:type="spellEnd"/>
      <w:r>
        <w:rPr>
          <w:rFonts w:ascii="Palatino Linotype" w:eastAsia="Palatino Linotype" w:hAnsi="Palatino Linotype" w:cs="Palatino Linotype"/>
          <w:sz w:val="24"/>
          <w:szCs w:val="24"/>
        </w:rPr>
        <w:t xml:space="preserve"> and </w:t>
      </w:r>
      <w:proofErr w:type="spellStart"/>
      <w:r>
        <w:rPr>
          <w:rFonts w:ascii="Palatino Linotype" w:eastAsia="Palatino Linotype" w:hAnsi="Palatino Linotype" w:cs="Palatino Linotype"/>
          <w:sz w:val="24"/>
          <w:szCs w:val="24"/>
        </w:rPr>
        <w:t>IndelRealigner</w:t>
      </w:r>
      <w:proofErr w:type="spellEnd"/>
      <w:r>
        <w:rPr>
          <w:rFonts w:ascii="Palatino Linotype" w:eastAsia="Palatino Linotype" w:hAnsi="Palatino Linotype" w:cs="Palatino Linotype"/>
          <w:sz w:val="24"/>
          <w:szCs w:val="24"/>
        </w:rPr>
        <w:t xml:space="preserve">.  Single nucleotide polymorphisms were called using GATK version 3.7-0 </w:t>
      </w:r>
      <w:proofErr w:type="spellStart"/>
      <w:r>
        <w:rPr>
          <w:rFonts w:ascii="Palatino Linotype" w:eastAsia="Palatino Linotype" w:hAnsi="Palatino Linotype" w:cs="Palatino Linotype"/>
          <w:sz w:val="24"/>
          <w:szCs w:val="24"/>
        </w:rPr>
        <w:t>UnifiedGenotyper</w:t>
      </w:r>
      <w:proofErr w:type="spellEnd"/>
      <w:r>
        <w:rPr>
          <w:rFonts w:ascii="Palatino Linotype" w:eastAsia="Palatino Linotype" w:hAnsi="Palatino Linotype" w:cs="Palatino Linotype"/>
          <w:sz w:val="24"/>
          <w:szCs w:val="24"/>
        </w:rPr>
        <w:t xml:space="preserve">. Genotypes were called for each sample independently, in genotyping mode, given all possible alleles at all genomic sites where the reference base was not “N”. </w:t>
      </w:r>
    </w:p>
    <w:p w14:paraId="7D50A6AB" w14:textId="07B17991" w:rsidR="003B53A1" w:rsidRDefault="0003209C"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Complete specifications of the alignment and genotyping pipelines are available from the </w:t>
      </w:r>
      <w:proofErr w:type="spellStart"/>
      <w:r>
        <w:rPr>
          <w:rFonts w:ascii="Palatino Linotype" w:eastAsia="Palatino Linotype" w:hAnsi="Palatino Linotype" w:cs="Palatino Linotype"/>
          <w:sz w:val="24"/>
          <w:szCs w:val="24"/>
        </w:rPr>
        <w:t>malariagen</w:t>
      </w:r>
      <w:proofErr w:type="spellEnd"/>
      <w:r>
        <w:rPr>
          <w:rFonts w:ascii="Palatino Linotype" w:eastAsia="Palatino Linotype" w:hAnsi="Palatino Linotype" w:cs="Palatino Linotype"/>
          <w:sz w:val="24"/>
          <w:szCs w:val="24"/>
        </w:rPr>
        <w:t xml:space="preserve">/pipelines GitHub repository </w:t>
      </w:r>
      <w:r w:rsidR="00D130D7">
        <w:rPr>
          <w:rFonts w:ascii="Palatino Linotype" w:eastAsia="Palatino Linotype" w:hAnsi="Palatino Linotype" w:cs="Palatino Linotype"/>
          <w:sz w:val="24"/>
          <w:szCs w:val="24"/>
        </w:rPr>
        <w:t>(</w:t>
      </w:r>
      <w:hyperlink r:id="rId21" w:history="1">
        <w:r w:rsidR="00D130D7" w:rsidRPr="00CC17E2">
          <w:rPr>
            <w:rStyle w:val="Hyperlink"/>
            <w:rFonts w:ascii="Palatino Linotype" w:eastAsia="Palatino Linotype" w:hAnsi="Palatino Linotype" w:cs="Palatino Linotype"/>
            <w:sz w:val="24"/>
            <w:szCs w:val="24"/>
          </w:rPr>
          <w:t>https://github.com/malariagen/pipelines/</w:t>
        </w:r>
      </w:hyperlink>
      <w:r w:rsidR="00D130D7">
        <w:rPr>
          <w:rFonts w:ascii="Palatino Linotype" w:eastAsia="Palatino Linotype" w:hAnsi="Palatino Linotype" w:cs="Palatino Linotype"/>
          <w:sz w:val="24"/>
          <w:szCs w:val="24"/>
        </w:rPr>
        <w:t xml:space="preserve"> )</w:t>
      </w:r>
      <w:r>
        <w:rPr>
          <w:rFonts w:ascii="Palatino Linotype" w:eastAsia="Palatino Linotype" w:hAnsi="Palatino Linotype" w:cs="Palatino Linotype"/>
          <w:sz w:val="24"/>
          <w:szCs w:val="24"/>
        </w:rPr>
        <w:t>. The aligned sequences in BAM format were stored in the European Nucleotide Archive (ENA).</w:t>
      </w:r>
    </w:p>
    <w:p w14:paraId="7D50A6AC" w14:textId="6D1C15A3" w:rsidR="003B53A1" w:rsidRDefault="0003209C"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The identification of high-quality SNPs and haplotypes were conducted using BWA version 0.7.15 and GATK version 3.7-0. Quality control involved removal of samples with low mean coverage, removing cross-contaminated samples, running PCA to identify and remove population outliers, and sex confirmation by calling the sex of all samples based on the modal coverage ratio between the X chromosome and the autosomal chromosome arm 3R. Full quality control methods are available on the </w:t>
      </w:r>
      <w:proofErr w:type="spellStart"/>
      <w:r>
        <w:rPr>
          <w:rFonts w:ascii="Palatino Linotype" w:eastAsia="Palatino Linotype" w:hAnsi="Palatino Linotype" w:cs="Palatino Linotype"/>
          <w:sz w:val="24"/>
          <w:szCs w:val="24"/>
        </w:rPr>
        <w:t>MalariaGEN</w:t>
      </w:r>
      <w:proofErr w:type="spellEnd"/>
      <w:r>
        <w:rPr>
          <w:rFonts w:ascii="Palatino Linotype" w:eastAsia="Palatino Linotype" w:hAnsi="Palatino Linotype" w:cs="Palatino Linotype"/>
          <w:sz w:val="24"/>
          <w:szCs w:val="24"/>
        </w:rPr>
        <w:t xml:space="preserve"> vector data user guide </w:t>
      </w:r>
      <w:r w:rsidR="00E90B22">
        <w:rPr>
          <w:rFonts w:ascii="Palatino Linotype" w:eastAsia="Palatino Linotype" w:hAnsi="Palatino Linotype" w:cs="Palatino Linotype"/>
          <w:sz w:val="24"/>
          <w:szCs w:val="24"/>
        </w:rPr>
        <w:t>(</w:t>
      </w:r>
      <w:hyperlink r:id="rId22" w:history="1">
        <w:r w:rsidR="00E90B22" w:rsidRPr="00CC17E2">
          <w:rPr>
            <w:rStyle w:val="Hyperlink"/>
            <w:rFonts w:ascii="Palatino Linotype" w:eastAsia="Palatino Linotype" w:hAnsi="Palatino Linotype" w:cs="Palatino Linotype"/>
            <w:sz w:val="24"/>
            <w:szCs w:val="24"/>
          </w:rPr>
          <w:t>https://malariagen.github.io/vector-data/ag3/methods.html</w:t>
        </w:r>
      </w:hyperlink>
      <w:r w:rsidR="00E90B22">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w:t>
      </w:r>
    </w:p>
    <w:p w14:paraId="7D50A6AD" w14:textId="77777777" w:rsidR="003B53A1" w:rsidRDefault="0003209C"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We used decision-tree filters that identify genomic sites where SNP calling and genotyping is likely to be less reliable. More information on site filters can be found on the </w:t>
      </w:r>
      <w:proofErr w:type="spellStart"/>
      <w:r>
        <w:rPr>
          <w:rFonts w:ascii="Palatino Linotype" w:eastAsia="Palatino Linotype" w:hAnsi="Palatino Linotype" w:cs="Palatino Linotype"/>
          <w:sz w:val="24"/>
          <w:szCs w:val="24"/>
        </w:rPr>
        <w:t>MalariaGEN</w:t>
      </w:r>
      <w:proofErr w:type="spellEnd"/>
      <w:r>
        <w:rPr>
          <w:rFonts w:ascii="Palatino Linotype" w:eastAsia="Palatino Linotype" w:hAnsi="Palatino Linotype" w:cs="Palatino Linotype"/>
          <w:sz w:val="24"/>
          <w:szCs w:val="24"/>
        </w:rPr>
        <w:t xml:space="preserve"> vector data user guide.</w:t>
      </w:r>
    </w:p>
    <w:p w14:paraId="7D50A6AE" w14:textId="77777777" w:rsidR="003B53A1" w:rsidRDefault="0003209C"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 xml:space="preserve">Genotypes at biallelic SNPs that passed the decision-tree site filtering process were phased into haplotypes using a combination of read-backed and statistical phasing.  Read-backed phasing was performed for each sample using </w:t>
      </w:r>
      <w:proofErr w:type="spellStart"/>
      <w:r>
        <w:rPr>
          <w:rFonts w:ascii="Palatino Linotype" w:eastAsia="Palatino Linotype" w:hAnsi="Palatino Linotype" w:cs="Palatino Linotype"/>
          <w:sz w:val="24"/>
          <w:szCs w:val="24"/>
        </w:rPr>
        <w:t>WhatsHap</w:t>
      </w:r>
      <w:proofErr w:type="spellEnd"/>
      <w:r>
        <w:rPr>
          <w:rFonts w:ascii="Palatino Linotype" w:eastAsia="Palatino Linotype" w:hAnsi="Palatino Linotype" w:cs="Palatino Linotype"/>
          <w:sz w:val="24"/>
          <w:szCs w:val="24"/>
        </w:rPr>
        <w:t xml:space="preserve"> version 1.0 [https://whatshap.readthedocs.io/]. Statistical phasing was then performed using SHAPEIT4 version 4.2.1 [https://odelaneau.github.io/shapeit4/].</w:t>
      </w:r>
    </w:p>
    <w:p w14:paraId="7D50A6AF" w14:textId="03391826" w:rsidR="003B53A1" w:rsidRDefault="0003209C"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Complete specifications of the haplotype phasing pipeline are available from the </w:t>
      </w:r>
      <w:proofErr w:type="spellStart"/>
      <w:r>
        <w:rPr>
          <w:rFonts w:ascii="Palatino Linotype" w:eastAsia="Palatino Linotype" w:hAnsi="Palatino Linotype" w:cs="Palatino Linotype"/>
          <w:sz w:val="24"/>
          <w:szCs w:val="24"/>
        </w:rPr>
        <w:t>malariagen</w:t>
      </w:r>
      <w:proofErr w:type="spellEnd"/>
      <w:r>
        <w:rPr>
          <w:rFonts w:ascii="Palatino Linotype" w:eastAsia="Palatino Linotype" w:hAnsi="Palatino Linotype" w:cs="Palatino Linotype"/>
          <w:sz w:val="24"/>
          <w:szCs w:val="24"/>
        </w:rPr>
        <w:t xml:space="preserve">/pipelines GitHub repository </w:t>
      </w:r>
      <w:r w:rsidR="00E90B22">
        <w:rPr>
          <w:rFonts w:ascii="Palatino Linotype" w:eastAsia="Palatino Linotype" w:hAnsi="Palatino Linotype" w:cs="Palatino Linotype"/>
          <w:sz w:val="24"/>
          <w:szCs w:val="24"/>
        </w:rPr>
        <w:t>(</w:t>
      </w:r>
      <w:hyperlink r:id="rId23" w:history="1">
        <w:r w:rsidR="00E90B22" w:rsidRPr="00CC17E2">
          <w:rPr>
            <w:rStyle w:val="Hyperlink"/>
            <w:rFonts w:ascii="Palatino Linotype" w:eastAsia="Palatino Linotype" w:hAnsi="Palatino Linotype" w:cs="Palatino Linotype"/>
            <w:sz w:val="24"/>
            <w:szCs w:val="24"/>
          </w:rPr>
          <w:t>https://github.com/malariagen/pipelines/tree/master/pipelines/phasing-vector</w:t>
        </w:r>
      </w:hyperlink>
      <w:r w:rsidR="00864455">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w:t>
      </w:r>
    </w:p>
    <w:p w14:paraId="7D50A6B0" w14:textId="77777777" w:rsidR="003B53A1" w:rsidRDefault="0003209C" w:rsidP="00E048BB">
      <w:pPr>
        <w:spacing w:line="360" w:lineRule="auto"/>
        <w:rPr>
          <w:rFonts w:ascii="Palatino Linotype" w:eastAsia="Palatino Linotype" w:hAnsi="Palatino Linotype" w:cs="Palatino Linotype"/>
          <w:b/>
          <w:i/>
          <w:sz w:val="24"/>
          <w:szCs w:val="24"/>
        </w:rPr>
      </w:pPr>
      <w:r>
        <w:rPr>
          <w:rFonts w:ascii="Palatino Linotype" w:eastAsia="Palatino Linotype" w:hAnsi="Palatino Linotype" w:cs="Palatino Linotype"/>
          <w:b/>
          <w:sz w:val="24"/>
          <w:szCs w:val="24"/>
        </w:rPr>
        <w:t xml:space="preserve">Identification of SNPs on </w:t>
      </w:r>
      <w:proofErr w:type="spellStart"/>
      <w:r>
        <w:rPr>
          <w:rFonts w:ascii="Palatino Linotype" w:eastAsia="Palatino Linotype" w:hAnsi="Palatino Linotype" w:cs="Palatino Linotype"/>
          <w:b/>
          <w:i/>
          <w:sz w:val="24"/>
          <w:szCs w:val="24"/>
        </w:rPr>
        <w:t>Vgsc</w:t>
      </w:r>
      <w:proofErr w:type="spellEnd"/>
    </w:p>
    <w:p w14:paraId="7D50A6B1" w14:textId="2EC8DCBB" w:rsidR="003B53A1" w:rsidRDefault="0003209C"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To identify the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sz w:val="24"/>
          <w:szCs w:val="24"/>
        </w:rPr>
        <w:t xml:space="preserve"> </w:t>
      </w:r>
      <w:proofErr w:type="spellStart"/>
      <w:r>
        <w:rPr>
          <w:rFonts w:ascii="Palatino Linotype" w:eastAsia="Palatino Linotype" w:hAnsi="Palatino Linotype" w:cs="Palatino Linotype"/>
          <w:i/>
          <w:sz w:val="24"/>
          <w:szCs w:val="24"/>
        </w:rPr>
        <w:t>Vgsc</w:t>
      </w:r>
      <w:proofErr w:type="spellEnd"/>
      <w:r>
        <w:rPr>
          <w:rFonts w:ascii="Palatino Linotype" w:eastAsia="Palatino Linotype" w:hAnsi="Palatino Linotype" w:cs="Palatino Linotype"/>
          <w:i/>
          <w:sz w:val="24"/>
          <w:szCs w:val="24"/>
        </w:rPr>
        <w:t xml:space="preserve"> </w:t>
      </w:r>
      <w:r>
        <w:rPr>
          <w:rFonts w:ascii="Palatino Linotype" w:eastAsia="Palatino Linotype" w:hAnsi="Palatino Linotype" w:cs="Palatino Linotype"/>
          <w:sz w:val="24"/>
          <w:szCs w:val="24"/>
        </w:rPr>
        <w:t xml:space="preserve">gene and the variant that confers target-site resistance  we performed alignments between the </w:t>
      </w:r>
      <w:r>
        <w:rPr>
          <w:rFonts w:ascii="Palatino Linotype" w:eastAsia="Palatino Linotype" w:hAnsi="Palatino Linotype" w:cs="Palatino Linotype"/>
          <w:i/>
          <w:sz w:val="24"/>
          <w:szCs w:val="24"/>
        </w:rPr>
        <w:t>An. gambiae</w:t>
      </w:r>
      <w:r>
        <w:rPr>
          <w:rFonts w:ascii="Palatino Linotype" w:eastAsia="Palatino Linotype" w:hAnsi="Palatino Linotype" w:cs="Palatino Linotype"/>
          <w:sz w:val="24"/>
          <w:szCs w:val="24"/>
        </w:rPr>
        <w:t xml:space="preserve"> VGSC transcript AGAP004707-RD in AgamP4.12 </w:t>
      </w:r>
      <w:proofErr w:type="spellStart"/>
      <w:r>
        <w:rPr>
          <w:rFonts w:ascii="Palatino Linotype" w:eastAsia="Palatino Linotype" w:hAnsi="Palatino Linotype" w:cs="Palatino Linotype"/>
          <w:sz w:val="24"/>
          <w:szCs w:val="24"/>
        </w:rPr>
        <w:t>geneset</w:t>
      </w:r>
      <w:proofErr w:type="spellEnd"/>
      <w:r>
        <w:rPr>
          <w:rFonts w:ascii="Palatino Linotype" w:eastAsia="Palatino Linotype" w:hAnsi="Palatino Linotype" w:cs="Palatino Linotype"/>
          <w:sz w:val="24"/>
          <w:szCs w:val="24"/>
        </w:rPr>
        <w:t xml:space="preserve"> from the Ag1000 phase 3 data resource (</w:t>
      </w:r>
      <w:hyperlink r:id="rId24">
        <w:r>
          <w:rPr>
            <w:rFonts w:ascii="Palatino Linotype" w:eastAsia="Palatino Linotype" w:hAnsi="Palatino Linotype" w:cs="Palatino Linotype"/>
            <w:color w:val="0563C1"/>
            <w:sz w:val="24"/>
            <w:szCs w:val="24"/>
            <w:u w:val="single"/>
          </w:rPr>
          <w:t>https://www.malariagen.net/data/ag1000g-phase3-snp</w:t>
        </w:r>
      </w:hyperlink>
      <w:r>
        <w:rPr>
          <w:rFonts w:ascii="Palatino Linotype" w:eastAsia="Palatino Linotype" w:hAnsi="Palatino Linotype" w:cs="Palatino Linotype"/>
          <w:sz w:val="24"/>
          <w:szCs w:val="24"/>
        </w:rPr>
        <w:t xml:space="preserve"> ) and </w:t>
      </w:r>
      <w:r w:rsidRPr="00864455">
        <w:rPr>
          <w:rFonts w:ascii="Palatino Linotype" w:eastAsia="Roboto" w:hAnsi="Palatino Linotype" w:cs="Roboto"/>
          <w:color w:val="444746"/>
          <w:sz w:val="24"/>
          <w:szCs w:val="24"/>
        </w:rPr>
        <w:t>AFUN2_008728</w:t>
      </w:r>
      <w:r>
        <w:rPr>
          <w:rFonts w:ascii="Roboto" w:eastAsia="Roboto" w:hAnsi="Roboto" w:cs="Roboto"/>
          <w:color w:val="444746"/>
          <w:sz w:val="21"/>
          <w:szCs w:val="21"/>
        </w:rPr>
        <w:t xml:space="preserve"> from the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i/>
          <w:sz w:val="24"/>
          <w:szCs w:val="24"/>
        </w:rPr>
        <w:t xml:space="preserve"> </w:t>
      </w:r>
      <w:r>
        <w:rPr>
          <w:rFonts w:ascii="Palatino Linotype" w:eastAsia="Palatino Linotype" w:hAnsi="Palatino Linotype" w:cs="Palatino Linotype"/>
          <w:sz w:val="24"/>
          <w:szCs w:val="24"/>
        </w:rPr>
        <w:t xml:space="preserve">AfunF1.3 dataset. We extracted single nucleotide polymorphism (SNPs) altering the amino acid of VGSC protein from the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sz w:val="24"/>
          <w:szCs w:val="24"/>
        </w:rPr>
        <w:t xml:space="preserve"> dataset and computed the allele frequency on the mosquito cohorts defined by the region and year of collection ((See </w:t>
      </w:r>
      <w:r>
        <w:rPr>
          <w:rFonts w:ascii="Palatino Linotype" w:eastAsia="Palatino Linotype" w:hAnsi="Palatino Linotype" w:cs="Palatino Linotype"/>
          <w:b/>
          <w:sz w:val="24"/>
          <w:szCs w:val="24"/>
        </w:rPr>
        <w:t xml:space="preserve">Supp. Table </w:t>
      </w:r>
      <w:r w:rsidR="00361FA4">
        <w:rPr>
          <w:rFonts w:ascii="Palatino Linotype" w:eastAsia="Palatino Linotype" w:hAnsi="Palatino Linotype" w:cs="Palatino Linotype"/>
          <w:b/>
          <w:sz w:val="24"/>
          <w:szCs w:val="24"/>
        </w:rPr>
        <w:t>1</w:t>
      </w:r>
      <w:r>
        <w:rPr>
          <w:rFonts w:ascii="Palatino Linotype" w:eastAsia="Palatino Linotype" w:hAnsi="Palatino Linotype" w:cs="Palatino Linotype"/>
          <w:sz w:val="24"/>
          <w:szCs w:val="24"/>
        </w:rPr>
        <w:t xml:space="preserve"> for per region/year sample numbers)). Under selection pressure various alleles are expected to increase in frequency; we therefore filtered out variant alleles with a frequency lower than 5% resulting in a list of 8 variant alleles. Multiple sequence alignments of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i/>
          <w:sz w:val="24"/>
          <w:szCs w:val="24"/>
        </w:rPr>
        <w:t xml:space="preserve"> </w:t>
      </w:r>
      <w:proofErr w:type="spellStart"/>
      <w:r>
        <w:rPr>
          <w:rFonts w:ascii="Palatino Linotype" w:eastAsia="Palatino Linotype" w:hAnsi="Palatino Linotype" w:cs="Palatino Linotype"/>
          <w:i/>
          <w:sz w:val="24"/>
          <w:szCs w:val="24"/>
        </w:rPr>
        <w:t>Vgsc</w:t>
      </w:r>
      <w:proofErr w:type="spellEnd"/>
      <w:r>
        <w:rPr>
          <w:rFonts w:ascii="Palatino Linotype" w:eastAsia="Palatino Linotype" w:hAnsi="Palatino Linotype" w:cs="Palatino Linotype"/>
          <w:i/>
          <w:sz w:val="24"/>
          <w:szCs w:val="24"/>
        </w:rPr>
        <w:t xml:space="preserve"> </w:t>
      </w:r>
      <w:r>
        <w:rPr>
          <w:rFonts w:ascii="Palatino Linotype" w:eastAsia="Palatino Linotype" w:hAnsi="Palatino Linotype" w:cs="Palatino Linotype"/>
          <w:sz w:val="24"/>
          <w:szCs w:val="24"/>
        </w:rPr>
        <w:t xml:space="preserve">against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gambaie</w:t>
      </w:r>
      <w:proofErr w:type="spellEnd"/>
      <w:r>
        <w:rPr>
          <w:rFonts w:ascii="Palatino Linotype" w:eastAsia="Palatino Linotype" w:hAnsi="Palatino Linotype" w:cs="Palatino Linotype"/>
          <w:i/>
          <w:sz w:val="24"/>
          <w:szCs w:val="24"/>
        </w:rPr>
        <w:t xml:space="preserve"> </w:t>
      </w:r>
      <w:r>
        <w:rPr>
          <w:rFonts w:ascii="Palatino Linotype" w:eastAsia="Palatino Linotype" w:hAnsi="Palatino Linotype" w:cs="Palatino Linotype"/>
          <w:sz w:val="24"/>
          <w:szCs w:val="24"/>
        </w:rPr>
        <w:t xml:space="preserve">and </w:t>
      </w:r>
      <w:r>
        <w:rPr>
          <w:rFonts w:ascii="Palatino Linotype" w:eastAsia="Palatino Linotype" w:hAnsi="Palatino Linotype" w:cs="Palatino Linotype"/>
          <w:i/>
          <w:sz w:val="24"/>
          <w:szCs w:val="24"/>
        </w:rPr>
        <w:t xml:space="preserve">M. domestica </w:t>
      </w:r>
      <w:r>
        <w:rPr>
          <w:rFonts w:ascii="Palatino Linotype" w:eastAsia="Palatino Linotype" w:hAnsi="Palatino Linotype" w:cs="Palatino Linotype"/>
          <w:sz w:val="24"/>
          <w:szCs w:val="24"/>
        </w:rPr>
        <w:t xml:space="preserve">were performed using MEGA v11.013. </w:t>
      </w:r>
    </w:p>
    <w:p w14:paraId="7D50A6B2" w14:textId="77777777"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Population genetic analyses</w:t>
      </w:r>
    </w:p>
    <w:p w14:paraId="7D50A6B3" w14:textId="25D50251" w:rsidR="003B53A1" w:rsidRDefault="0003209C"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We searched for signatures of selective sweeps on the </w:t>
      </w:r>
      <w:proofErr w:type="spellStart"/>
      <w:r>
        <w:rPr>
          <w:rFonts w:ascii="Palatino Linotype" w:eastAsia="Palatino Linotype" w:hAnsi="Palatino Linotype" w:cs="Palatino Linotype"/>
          <w:i/>
          <w:sz w:val="24"/>
          <w:szCs w:val="24"/>
        </w:rPr>
        <w:t>Vgsc</w:t>
      </w:r>
      <w:proofErr w:type="spellEnd"/>
      <w:r>
        <w:rPr>
          <w:rFonts w:ascii="Palatino Linotype" w:eastAsia="Palatino Linotype" w:hAnsi="Palatino Linotype" w:cs="Palatino Linotype"/>
          <w:sz w:val="24"/>
          <w:szCs w:val="24"/>
        </w:rPr>
        <w:t xml:space="preserve"> gene using the </w:t>
      </w:r>
      <w:r>
        <w:rPr>
          <w:rFonts w:ascii="Palatino Linotype" w:eastAsia="Palatino Linotype" w:hAnsi="Palatino Linotype" w:cs="Palatino Linotype"/>
          <w:i/>
          <w:sz w:val="24"/>
          <w:szCs w:val="24"/>
        </w:rPr>
        <w:t xml:space="preserve">G123 </w:t>
      </w:r>
      <w:r>
        <w:rPr>
          <w:rFonts w:ascii="Palatino Linotype" w:eastAsia="Palatino Linotype" w:hAnsi="Palatino Linotype" w:cs="Palatino Linotype"/>
          <w:sz w:val="24"/>
          <w:szCs w:val="24"/>
        </w:rPr>
        <w:t>selection statisti</w:t>
      </w:r>
      <w:r w:rsidR="004B6D76">
        <w:rPr>
          <w:rFonts w:ascii="Palatino Linotype" w:eastAsia="Palatino Linotype" w:hAnsi="Palatino Linotype" w:cs="Palatino Linotype"/>
          <w:sz w:val="24"/>
          <w:szCs w:val="24"/>
        </w:rPr>
        <w:t xml:space="preserve">c </w:t>
      </w:r>
      <w:r w:rsidR="004B6D76">
        <w:rPr>
          <w:rFonts w:ascii="Palatino Linotype" w:eastAsia="Palatino Linotype" w:hAnsi="Palatino Linotype" w:cs="Palatino Linotype"/>
          <w:sz w:val="24"/>
          <w:szCs w:val="24"/>
        </w:rPr>
        <w:fldChar w:fldCharType="begin">
          <w:fldData xml:space="preserve">PEVuZE5vdGU+PENpdGU+PEF1dGhvcj5IYXJyaXM8L0F1dGhvcj48WWVhcj4yMDE4PC9ZZWFyPjxS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=
</w:fldData>
        </w:fldChar>
      </w:r>
      <w:r w:rsidR="006160ED">
        <w:rPr>
          <w:rFonts w:ascii="Palatino Linotype" w:eastAsia="Palatino Linotype" w:hAnsi="Palatino Linotype" w:cs="Palatino Linotype"/>
          <w:sz w:val="24"/>
          <w:szCs w:val="24"/>
        </w:rPr>
        <w:instrText xml:space="preserve"> ADDIN EN.CITE </w:instrText>
      </w:r>
      <w:r w:rsidR="006160ED">
        <w:rPr>
          <w:rFonts w:ascii="Palatino Linotype" w:eastAsia="Palatino Linotype" w:hAnsi="Palatino Linotype" w:cs="Palatino Linotype"/>
          <w:sz w:val="24"/>
          <w:szCs w:val="24"/>
        </w:rPr>
        <w:fldChar w:fldCharType="begin">
          <w:fldData xml:space="preserve">PEVuZE5vdGU+PENpdGU+PEF1dGhvcj5IYXJyaXM8L0F1dGhvcj48WWVhcj4yMDE4PC9ZZWFyPjxS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=
</w:fldData>
        </w:fldChar>
      </w:r>
      <w:r w:rsidR="006160ED">
        <w:rPr>
          <w:rFonts w:ascii="Palatino Linotype" w:eastAsia="Palatino Linotype" w:hAnsi="Palatino Linotype" w:cs="Palatino Linotype"/>
          <w:sz w:val="24"/>
          <w:szCs w:val="24"/>
        </w:rPr>
        <w:instrText xml:space="preserve"> ADDIN EN.CITE.DATA </w:instrText>
      </w:r>
      <w:r w:rsidR="006160ED">
        <w:rPr>
          <w:rFonts w:ascii="Palatino Linotype" w:eastAsia="Palatino Linotype" w:hAnsi="Palatino Linotype" w:cs="Palatino Linotype"/>
          <w:sz w:val="24"/>
          <w:szCs w:val="24"/>
        </w:rPr>
      </w:r>
      <w:r w:rsidR="006160ED">
        <w:rPr>
          <w:rFonts w:ascii="Palatino Linotype" w:eastAsia="Palatino Linotype" w:hAnsi="Palatino Linotype" w:cs="Palatino Linotype"/>
          <w:sz w:val="24"/>
          <w:szCs w:val="24"/>
        </w:rPr>
        <w:fldChar w:fldCharType="end"/>
      </w:r>
      <w:r w:rsidR="004B6D76">
        <w:rPr>
          <w:rFonts w:ascii="Palatino Linotype" w:eastAsia="Palatino Linotype" w:hAnsi="Palatino Linotype" w:cs="Palatino Linotype"/>
          <w:sz w:val="24"/>
          <w:szCs w:val="24"/>
        </w:rPr>
      </w:r>
      <w:r w:rsidR="004B6D76">
        <w:rPr>
          <w:rFonts w:ascii="Palatino Linotype" w:eastAsia="Palatino Linotype" w:hAnsi="Palatino Linotype" w:cs="Palatino Linotype"/>
          <w:sz w:val="24"/>
          <w:szCs w:val="24"/>
        </w:rPr>
        <w:fldChar w:fldCharType="separate"/>
      </w:r>
      <w:r w:rsidR="006160ED" w:rsidRPr="006160ED">
        <w:rPr>
          <w:rFonts w:ascii="Palatino Linotype" w:eastAsia="Palatino Linotype" w:hAnsi="Palatino Linotype" w:cs="Palatino Linotype"/>
          <w:noProof/>
          <w:sz w:val="24"/>
          <w:szCs w:val="24"/>
          <w:vertAlign w:val="superscript"/>
        </w:rPr>
        <w:t>41</w:t>
      </w:r>
      <w:r w:rsidR="004B6D76">
        <w:rPr>
          <w:rFonts w:ascii="Palatino Linotype" w:eastAsia="Palatino Linotype" w:hAnsi="Palatino Linotype" w:cs="Palatino Linotype"/>
          <w:sz w:val="24"/>
          <w:szCs w:val="24"/>
        </w:rPr>
        <w:fldChar w:fldCharType="end"/>
      </w:r>
      <w:r w:rsidR="00D00391">
        <w:rPr>
          <w:rFonts w:ascii="Palatino Linotype" w:eastAsia="Palatino Linotype" w:hAnsi="Palatino Linotype" w:cs="Palatino Linotype"/>
          <w:b/>
          <w:sz w:val="24"/>
          <w:szCs w:val="24"/>
        </w:rPr>
        <w:t>.</w:t>
      </w:r>
      <w:r>
        <w:rPr>
          <w:rFonts w:ascii="Palatino Linotype" w:eastAsia="Palatino Linotype" w:hAnsi="Palatino Linotype" w:cs="Palatino Linotype"/>
          <w:b/>
          <w:sz w:val="24"/>
          <w:szCs w:val="24"/>
        </w:rPr>
        <w:t xml:space="preserve"> </w:t>
      </w:r>
      <w:r>
        <w:rPr>
          <w:rFonts w:ascii="Palatino Linotype" w:eastAsia="Palatino Linotype" w:hAnsi="Palatino Linotype" w:cs="Palatino Linotype"/>
          <w:sz w:val="24"/>
          <w:szCs w:val="24"/>
        </w:rPr>
        <w:t xml:space="preserve">G123 selection scans were performed on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i/>
          <w:sz w:val="24"/>
          <w:szCs w:val="24"/>
        </w:rPr>
        <w:t xml:space="preserve"> </w:t>
      </w:r>
      <w:r>
        <w:rPr>
          <w:rFonts w:ascii="Palatino Linotype" w:eastAsia="Palatino Linotype" w:hAnsi="Palatino Linotype" w:cs="Palatino Linotype"/>
          <w:sz w:val="24"/>
          <w:szCs w:val="24"/>
        </w:rPr>
        <w:t xml:space="preserve">genotypes by collection region where sample </w:t>
      </w:r>
      <w:r>
        <w:rPr>
          <w:rFonts w:ascii="Palatino Linotype" w:eastAsia="Palatino Linotype" w:hAnsi="Palatino Linotype" w:cs="Palatino Linotype"/>
          <w:i/>
          <w:sz w:val="24"/>
          <w:szCs w:val="24"/>
        </w:rPr>
        <w:t>n&gt;</w:t>
      </w:r>
      <w:r>
        <w:rPr>
          <w:rFonts w:ascii="Palatino Linotype" w:eastAsia="Palatino Linotype" w:hAnsi="Palatino Linotype" w:cs="Palatino Linotype"/>
          <w:sz w:val="24"/>
          <w:szCs w:val="24"/>
        </w:rPr>
        <w:t xml:space="preserve">20 </w:t>
      </w:r>
      <w:r>
        <w:rPr>
          <w:rFonts w:ascii="Palatino Linotype" w:eastAsia="Palatino Linotype" w:hAnsi="Palatino Linotype" w:cs="Palatino Linotype"/>
          <w:b/>
          <w:sz w:val="24"/>
          <w:szCs w:val="24"/>
        </w:rPr>
        <w:t>[</w:t>
      </w:r>
      <w:r>
        <w:rPr>
          <w:rFonts w:ascii="Palatino Linotype" w:eastAsia="Palatino Linotype" w:hAnsi="Palatino Linotype" w:cs="Palatino Linotype"/>
          <w:sz w:val="24"/>
          <w:szCs w:val="24"/>
        </w:rPr>
        <w:t>see</w:t>
      </w:r>
      <w:r>
        <w:rPr>
          <w:rFonts w:ascii="Palatino Linotype" w:eastAsia="Palatino Linotype" w:hAnsi="Palatino Linotype" w:cs="Palatino Linotype"/>
          <w:b/>
          <w:sz w:val="24"/>
          <w:szCs w:val="24"/>
        </w:rPr>
        <w:t xml:space="preserve"> Figure 1A </w:t>
      </w:r>
      <w:r>
        <w:rPr>
          <w:rFonts w:ascii="Palatino Linotype" w:eastAsia="Palatino Linotype" w:hAnsi="Palatino Linotype" w:cs="Palatino Linotype"/>
          <w:sz w:val="24"/>
          <w:szCs w:val="24"/>
        </w:rPr>
        <w:t>and</w:t>
      </w:r>
      <w:r>
        <w:rPr>
          <w:rFonts w:ascii="Palatino Linotype" w:eastAsia="Palatino Linotype" w:hAnsi="Palatino Linotype" w:cs="Palatino Linotype"/>
          <w:b/>
          <w:sz w:val="24"/>
          <w:szCs w:val="24"/>
        </w:rPr>
        <w:t xml:space="preserve"> Supp Table </w:t>
      </w:r>
      <w:r w:rsidR="00435D9C">
        <w:rPr>
          <w:rFonts w:ascii="Palatino Linotype" w:eastAsia="Palatino Linotype" w:hAnsi="Palatino Linotype" w:cs="Palatino Linotype"/>
          <w:b/>
          <w:sz w:val="24"/>
          <w:szCs w:val="24"/>
        </w:rPr>
        <w:t>2</w:t>
      </w:r>
      <w:r>
        <w:rPr>
          <w:rFonts w:ascii="Palatino Linotype" w:eastAsia="Palatino Linotype" w:hAnsi="Palatino Linotype" w:cs="Palatino Linotype"/>
          <w:sz w:val="24"/>
          <w:szCs w:val="24"/>
        </w:rPr>
        <w:t xml:space="preserve">] </w:t>
      </w:r>
      <w:r>
        <w:rPr>
          <w:rFonts w:ascii="Palatino Linotype" w:eastAsia="Palatino Linotype" w:hAnsi="Palatino Linotype" w:cs="Palatino Linotype"/>
          <w:b/>
          <w:sz w:val="24"/>
          <w:szCs w:val="24"/>
        </w:rPr>
        <w:t xml:space="preserve">] </w:t>
      </w:r>
      <w:r>
        <w:rPr>
          <w:rFonts w:ascii="Palatino Linotype" w:eastAsia="Palatino Linotype" w:hAnsi="Palatino Linotype" w:cs="Palatino Linotype"/>
          <w:sz w:val="24"/>
          <w:szCs w:val="24"/>
        </w:rPr>
        <w:t xml:space="preserve">using the </w:t>
      </w:r>
      <w:r>
        <w:rPr>
          <w:rFonts w:ascii="Palatino Linotype" w:eastAsia="Palatino Linotype" w:hAnsi="Palatino Linotype" w:cs="Palatino Linotype"/>
          <w:i/>
          <w:sz w:val="24"/>
          <w:szCs w:val="24"/>
        </w:rPr>
        <w:t>g123_gwss</w:t>
      </w:r>
      <w:r>
        <w:rPr>
          <w:rFonts w:ascii="Palatino Linotype" w:eastAsia="Palatino Linotype" w:hAnsi="Palatino Linotype" w:cs="Palatino Linotype"/>
          <w:sz w:val="24"/>
          <w:szCs w:val="24"/>
        </w:rPr>
        <w:t xml:space="preserve"> function in the </w:t>
      </w:r>
      <w:proofErr w:type="spellStart"/>
      <w:r>
        <w:rPr>
          <w:rFonts w:ascii="Palatino Linotype" w:eastAsia="Palatino Linotype" w:hAnsi="Palatino Linotype" w:cs="Palatino Linotype"/>
          <w:sz w:val="24"/>
          <w:szCs w:val="24"/>
        </w:rPr>
        <w:t>malariagen_data</w:t>
      </w:r>
      <w:proofErr w:type="spellEnd"/>
      <w:r>
        <w:rPr>
          <w:rFonts w:ascii="Palatino Linotype" w:eastAsia="Palatino Linotype" w:hAnsi="Palatino Linotype" w:cs="Palatino Linotype"/>
          <w:sz w:val="24"/>
          <w:szCs w:val="24"/>
        </w:rPr>
        <w:t xml:space="preserve"> python API  (</w:t>
      </w:r>
      <w:hyperlink r:id="rId25">
        <w:r>
          <w:rPr>
            <w:rFonts w:ascii="Palatino Linotype" w:eastAsia="Palatino Linotype" w:hAnsi="Palatino Linotype" w:cs="Palatino Linotype"/>
            <w:color w:val="0563C1"/>
            <w:sz w:val="24"/>
            <w:szCs w:val="24"/>
            <w:u w:val="single"/>
          </w:rPr>
          <w:t>https://malariagen.github.io/malariagen-data-python/latest/Af1.html</w:t>
        </w:r>
      </w:hyperlink>
      <w:r>
        <w:rPr>
          <w:rFonts w:ascii="Palatino Linotype" w:eastAsia="Palatino Linotype" w:hAnsi="Palatino Linotype" w:cs="Palatino Linotype"/>
          <w:sz w:val="24"/>
          <w:szCs w:val="24"/>
        </w:rPr>
        <w:t xml:space="preserve"> ). Linkage </w:t>
      </w:r>
      <w:r>
        <w:rPr>
          <w:rFonts w:ascii="Palatino Linotype" w:eastAsia="Palatino Linotype" w:hAnsi="Palatino Linotype" w:cs="Palatino Linotype"/>
          <w:sz w:val="24"/>
          <w:szCs w:val="24"/>
        </w:rPr>
        <w:lastRenderedPageBreak/>
        <w:t xml:space="preserve">disequilibrium (Rogers and Huff’s R-squared) </w:t>
      </w:r>
      <w:r w:rsidR="00B32960">
        <w:rPr>
          <w:rFonts w:ascii="Palatino Linotype" w:eastAsia="Palatino Linotype" w:hAnsi="Palatino Linotype" w:cs="Palatino Linotype"/>
          <w:sz w:val="24"/>
          <w:szCs w:val="24"/>
        </w:rPr>
        <w:fldChar w:fldCharType="begin"/>
      </w:r>
      <w:r w:rsidR="00F70408">
        <w:rPr>
          <w:rFonts w:ascii="Palatino Linotype" w:eastAsia="Palatino Linotype" w:hAnsi="Palatino Linotype" w:cs="Palatino Linotype"/>
          <w:sz w:val="24"/>
          <w:szCs w:val="24"/>
        </w:rPr>
        <w:instrText xml:space="preserve"> ADDIN EN.CITE &lt;EndNote&gt;&lt;Cite&gt;&lt;Author&gt;Rogers&lt;/Author&gt;&lt;Year&gt;2009&lt;/Year&gt;&lt;RecNum&gt;616&lt;/RecNum&gt;&lt;DisplayText&gt;&lt;style face="superscript"&gt;30&lt;/style&gt;&lt;/DisplayText&gt;&lt;record&gt;&lt;rec-number&gt;616&lt;/rec-number&gt;&lt;foreign-keys&gt;&lt;key app="EN" db-id="0tverst04vdvehe5fax5sp572a0e0ta2wa0s" timestamp="1705483303"&gt;616&lt;/key&gt;&lt;/foreign-keys&gt;&lt;ref-type name="Journal Article"&gt;17&lt;/ref-type&gt;&lt;contributors&gt;&lt;authors&gt;&lt;author&gt;Rogers, A. R.&lt;/author&gt;&lt;author&gt;Huff, C.&lt;/author&gt;&lt;/authors&gt;&lt;/contributors&gt;&lt;auth-address&gt;Department of Anthropology, University of Utah, Salt Lake City, Utah 84112, USA.&lt;/auth-address&gt;&lt;titles&gt;&lt;title&gt;Linkage disequilibrium between loci with unknown phase&lt;/title&gt;&lt;secondary-title&gt;Genetics&lt;/secondary-title&gt;&lt;/titles&gt;&lt;periodical&gt;&lt;full-title&gt;Genetics&lt;/full-title&gt;&lt;/periodical&gt;&lt;pages&gt;839-44&lt;/pages&gt;&lt;volume&gt;182&lt;/volume&gt;&lt;number&gt;3&lt;/number&gt;&lt;edition&gt;2009/05/13&lt;/edition&gt;&lt;keywords&gt;&lt;keyword&gt;*Algorithms&lt;/keyword&gt;&lt;keyword&gt;Animals&lt;/keyword&gt;&lt;keyword&gt;Computer Simulation&lt;/keyword&gt;&lt;keyword&gt;Diploidy&lt;/keyword&gt;&lt;keyword&gt;Female&lt;/keyword&gt;&lt;keyword&gt;Genetics, Population&lt;/keyword&gt;&lt;keyword&gt;Genotype&lt;/keyword&gt;&lt;keyword&gt;Germ Cells/*metabolism&lt;/keyword&gt;&lt;keyword&gt;Humans&lt;/keyword&gt;&lt;keyword&gt;*Linkage Disequilibrium&lt;/keyword&gt;&lt;keyword&gt;Male&lt;/keyword&gt;&lt;keyword&gt;*Models, Genetic&lt;/keyword&gt;&lt;keyword&gt;Recombination, Genetic&lt;/keyword&gt;&lt;/keywords&gt;&lt;dates&gt;&lt;year&gt;2009&lt;/year&gt;&lt;pub-dates&gt;&lt;date&gt;Jul&lt;/date&gt;&lt;/pub-dates&gt;&lt;/dates&gt;&lt;isbn&gt;0016-6731 (Print)&amp;#xD;0016-6731&lt;/isbn&gt;&lt;accession-num&gt;19433632&lt;/accession-num&gt;&lt;urls&gt;&lt;/urls&gt;&lt;custom2&gt;PMC2710162&lt;/custom2&gt;&lt;electronic-resource-num&gt;10.1534/genetics.108.093153&lt;/electronic-resource-num&gt;&lt;remote-database-provider&gt;NLM&lt;/remote-database-provider&gt;&lt;language&gt;eng&lt;/language&gt;&lt;/record&gt;&lt;/Cite&gt;&lt;/EndNote&gt;</w:instrText>
      </w:r>
      <w:r w:rsidR="00B32960">
        <w:rPr>
          <w:rFonts w:ascii="Palatino Linotype" w:eastAsia="Palatino Linotype" w:hAnsi="Palatino Linotype" w:cs="Palatino Linotype"/>
          <w:sz w:val="24"/>
          <w:szCs w:val="24"/>
        </w:rPr>
        <w:fldChar w:fldCharType="separate"/>
      </w:r>
      <w:r w:rsidR="00F70408" w:rsidRPr="00F70408">
        <w:rPr>
          <w:rFonts w:ascii="Palatino Linotype" w:eastAsia="Palatino Linotype" w:hAnsi="Palatino Linotype" w:cs="Palatino Linotype"/>
          <w:noProof/>
          <w:sz w:val="24"/>
          <w:szCs w:val="24"/>
          <w:vertAlign w:val="superscript"/>
        </w:rPr>
        <w:t>30</w:t>
      </w:r>
      <w:r w:rsidR="00B32960">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between the 8 </w:t>
      </w:r>
      <w:proofErr w:type="spellStart"/>
      <w:r>
        <w:rPr>
          <w:rFonts w:ascii="Palatino Linotype" w:eastAsia="Palatino Linotype" w:hAnsi="Palatino Linotype" w:cs="Palatino Linotype"/>
          <w:i/>
          <w:sz w:val="24"/>
          <w:szCs w:val="24"/>
        </w:rPr>
        <w:t>Vgsc</w:t>
      </w:r>
      <w:proofErr w:type="spellEnd"/>
      <w:r>
        <w:rPr>
          <w:rFonts w:ascii="Palatino Linotype" w:eastAsia="Palatino Linotype" w:hAnsi="Palatino Linotype" w:cs="Palatino Linotype"/>
          <w:i/>
          <w:sz w:val="24"/>
          <w:szCs w:val="24"/>
        </w:rPr>
        <w:t xml:space="preserve"> </w:t>
      </w:r>
      <w:r>
        <w:rPr>
          <w:rFonts w:ascii="Palatino Linotype" w:eastAsia="Palatino Linotype" w:hAnsi="Palatino Linotype" w:cs="Palatino Linotype"/>
          <w:sz w:val="24"/>
          <w:szCs w:val="24"/>
        </w:rPr>
        <w:t xml:space="preserve">alleles was calculated using the </w:t>
      </w:r>
      <w:proofErr w:type="spellStart"/>
      <w:r>
        <w:rPr>
          <w:rFonts w:ascii="Palatino Linotype" w:eastAsia="Palatino Linotype" w:hAnsi="Palatino Linotype" w:cs="Palatino Linotype"/>
          <w:i/>
          <w:sz w:val="24"/>
          <w:szCs w:val="24"/>
        </w:rPr>
        <w:t>rogers_huff_r_between</w:t>
      </w:r>
      <w:proofErr w:type="spellEnd"/>
      <w:r>
        <w:rPr>
          <w:rFonts w:ascii="Palatino Linotype" w:eastAsia="Palatino Linotype" w:hAnsi="Palatino Linotype" w:cs="Palatino Linotype"/>
          <w:i/>
          <w:sz w:val="24"/>
          <w:szCs w:val="24"/>
        </w:rPr>
        <w:t xml:space="preserve"> </w:t>
      </w:r>
      <w:r>
        <w:rPr>
          <w:rFonts w:ascii="Palatino Linotype" w:eastAsia="Palatino Linotype" w:hAnsi="Palatino Linotype" w:cs="Palatino Linotype"/>
          <w:sz w:val="24"/>
          <w:szCs w:val="24"/>
        </w:rPr>
        <w:t>in scikit-</w:t>
      </w:r>
      <w:proofErr w:type="spellStart"/>
      <w:r>
        <w:rPr>
          <w:rFonts w:ascii="Palatino Linotype" w:eastAsia="Palatino Linotype" w:hAnsi="Palatino Linotype" w:cs="Palatino Linotype"/>
          <w:sz w:val="24"/>
          <w:szCs w:val="24"/>
        </w:rPr>
        <w:t>allel</w:t>
      </w:r>
      <w:proofErr w:type="spellEnd"/>
      <w:r>
        <w:rPr>
          <w:rFonts w:ascii="Palatino Linotype" w:eastAsia="Palatino Linotype" w:hAnsi="Palatino Linotype" w:cs="Palatino Linotype"/>
          <w:sz w:val="24"/>
          <w:szCs w:val="24"/>
        </w:rPr>
        <w:t xml:space="preserve"> </w:t>
      </w:r>
      <w:r w:rsidR="00C41B03">
        <w:rPr>
          <w:rFonts w:ascii="Palatino Linotype" w:eastAsia="Palatino Linotype" w:hAnsi="Palatino Linotype" w:cs="Palatino Linotype"/>
          <w:sz w:val="24"/>
          <w:szCs w:val="24"/>
        </w:rPr>
        <w:t>(</w:t>
      </w:r>
      <w:hyperlink r:id="rId26" w:history="1">
        <w:r w:rsidR="00460DC2" w:rsidRPr="00CC17E2">
          <w:rPr>
            <w:rStyle w:val="Hyperlink"/>
            <w:rFonts w:ascii="Palatino Linotype" w:eastAsia="Palatino Linotype" w:hAnsi="Palatino Linotype" w:cs="Palatino Linotype"/>
            <w:sz w:val="24"/>
            <w:szCs w:val="24"/>
          </w:rPr>
          <w:t>https://zenodo.org/record/4759368</w:t>
        </w:r>
      </w:hyperlink>
      <w:r w:rsidR="00460DC2">
        <w:rPr>
          <w:rFonts w:ascii="Palatino Linotype" w:eastAsia="Palatino Linotype" w:hAnsi="Palatino Linotype" w:cs="Palatino Linotype"/>
          <w:sz w:val="24"/>
          <w:szCs w:val="24"/>
        </w:rPr>
        <w:t xml:space="preserve"> </w:t>
      </w:r>
      <w:r w:rsidR="00C41B03">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w:t>
      </w:r>
      <w:r>
        <w:rPr>
          <w:rFonts w:ascii="Courier New" w:eastAsia="Courier New" w:hAnsi="Courier New" w:cs="Courier New"/>
        </w:rPr>
        <w:t xml:space="preserve"> </w:t>
      </w:r>
      <w:r>
        <w:rPr>
          <w:rFonts w:ascii="Palatino Linotype" w:eastAsia="Palatino Linotype" w:hAnsi="Palatino Linotype" w:cs="Palatino Linotype"/>
          <w:sz w:val="24"/>
          <w:szCs w:val="24"/>
        </w:rPr>
        <w:t xml:space="preserve">Haplotype clustering was performed by performing hierarchical clustering on a Hamming distance matrix, inferred from phased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i/>
          <w:sz w:val="24"/>
          <w:szCs w:val="24"/>
        </w:rPr>
        <w:t xml:space="preserve"> </w:t>
      </w:r>
      <w:r>
        <w:rPr>
          <w:rFonts w:ascii="Palatino Linotype" w:eastAsia="Palatino Linotype" w:hAnsi="Palatino Linotype" w:cs="Palatino Linotype"/>
          <w:sz w:val="24"/>
          <w:szCs w:val="24"/>
        </w:rPr>
        <w:t xml:space="preserve">haplotypes, using the </w:t>
      </w:r>
      <w:proofErr w:type="spellStart"/>
      <w:r>
        <w:rPr>
          <w:rFonts w:ascii="Palatino Linotype" w:eastAsia="Palatino Linotype" w:hAnsi="Palatino Linotype" w:cs="Palatino Linotype"/>
          <w:sz w:val="24"/>
          <w:szCs w:val="24"/>
        </w:rPr>
        <w:t>Scipy</w:t>
      </w:r>
      <w:proofErr w:type="spellEnd"/>
      <w:r>
        <w:rPr>
          <w:rFonts w:ascii="Palatino Linotype" w:eastAsia="Palatino Linotype" w:hAnsi="Palatino Linotype" w:cs="Palatino Linotype"/>
          <w:b/>
          <w:sz w:val="24"/>
          <w:szCs w:val="24"/>
        </w:rPr>
        <w:t xml:space="preserve"> </w:t>
      </w:r>
      <w:r>
        <w:rPr>
          <w:rFonts w:ascii="Palatino Linotype" w:eastAsia="Palatino Linotype" w:hAnsi="Palatino Linotype" w:cs="Palatino Linotype"/>
          <w:sz w:val="24"/>
          <w:szCs w:val="24"/>
        </w:rPr>
        <w:t xml:space="preserve">library </w:t>
      </w:r>
      <w:r w:rsidR="00460DC2">
        <w:rPr>
          <w:rFonts w:ascii="Palatino Linotype" w:eastAsia="Palatino Linotype" w:hAnsi="Palatino Linotype" w:cs="Palatino Linotype"/>
          <w:sz w:val="24"/>
          <w:szCs w:val="24"/>
        </w:rPr>
        <w:t>(</w:t>
      </w:r>
      <w:hyperlink r:id="rId27" w:history="1">
        <w:r w:rsidR="00460DC2" w:rsidRPr="00CC17E2">
          <w:rPr>
            <w:rStyle w:val="Hyperlink"/>
            <w:rFonts w:ascii="Palatino Linotype" w:eastAsia="Palatino Linotype" w:hAnsi="Palatino Linotype" w:cs="Palatino Linotype"/>
            <w:sz w:val="24"/>
            <w:szCs w:val="24"/>
          </w:rPr>
          <w:t>https://scipy.org/citing-scipy/</w:t>
        </w:r>
      </w:hyperlink>
      <w:r w:rsidR="00460DC2">
        <w:rPr>
          <w:rFonts w:ascii="Palatino Linotype" w:eastAsia="Palatino Linotype" w:hAnsi="Palatino Linotype" w:cs="Palatino Linotype"/>
          <w:sz w:val="24"/>
          <w:szCs w:val="24"/>
        </w:rPr>
        <w:t xml:space="preserve"> )</w:t>
      </w:r>
      <w:r>
        <w:rPr>
          <w:rFonts w:ascii="Palatino Linotype" w:eastAsia="Palatino Linotype" w:hAnsi="Palatino Linotype" w:cs="Palatino Linotype"/>
          <w:sz w:val="24"/>
          <w:szCs w:val="24"/>
        </w:rPr>
        <w:t xml:space="preserve">.  Clustering dendrogram, and bar plot of amino acid substitutions, was plotted using the seaborn library </w:t>
      </w:r>
      <w:r w:rsidR="00D57E54">
        <w:rPr>
          <w:rFonts w:ascii="Palatino Linotype" w:eastAsia="Palatino Linotype" w:hAnsi="Palatino Linotype" w:cs="Palatino Linotype"/>
          <w:sz w:val="24"/>
          <w:szCs w:val="24"/>
        </w:rPr>
        <w:fldChar w:fldCharType="begin"/>
      </w:r>
      <w:r w:rsidR="006160ED">
        <w:rPr>
          <w:rFonts w:ascii="Palatino Linotype" w:eastAsia="Palatino Linotype" w:hAnsi="Palatino Linotype" w:cs="Palatino Linotype"/>
          <w:sz w:val="24"/>
          <w:szCs w:val="24"/>
        </w:rPr>
        <w:instrText xml:space="preserve"> ADDIN EN.CITE &lt;EndNote&gt;&lt;Cite&gt;&lt;Author&gt;Waskom&lt;/Author&gt;&lt;Year&gt;2021&lt;/Year&gt;&lt;RecNum&gt;617&lt;/RecNum&gt;&lt;DisplayText&gt;&lt;style face="superscript"&gt;42&lt;/style&gt;&lt;/DisplayText&gt;&lt;record&gt;&lt;rec-number&gt;617&lt;/rec-number&gt;&lt;foreign-keys&gt;&lt;key app="EN" db-id="0tverst04vdvehe5fax5sp572a0e0ta2wa0s" timestamp="1705484019"&gt;617&lt;/key&gt;&lt;/foreign-keys&gt;&lt;ref-type name="Journal Article"&gt;17&lt;/ref-type&gt;&lt;contributors&gt;&lt;authors&gt;&lt;author&gt;Michael L. Waskom&lt;/author&gt;&lt;/authors&gt;&lt;/contributors&gt;&lt;titles&gt;&lt;title&gt;seaborn: statistical data visualization &lt;/title&gt;&lt;secondary-title&gt;Journal of Open Source Software&lt;/secondary-title&gt;&lt;/titles&gt;&lt;periodical&gt;&lt;full-title&gt;Journal of Open Source Software&lt;/full-title&gt;&lt;/periodical&gt;&lt;pages&gt;3021&lt;/pages&gt;&lt;volume&gt;6&lt;/volume&gt;&lt;number&gt;60&lt;/number&gt;&lt;dates&gt;&lt;year&gt;2021&lt;/year&gt;&lt;/dates&gt;&lt;urls&gt;&lt;/urls&gt;&lt;electronic-resource-num&gt;DOI: 10.21105/joss.03021&lt;/electronic-resource-num&gt;&lt;/record&gt;&lt;/Cite&gt;&lt;/EndNote&gt;</w:instrText>
      </w:r>
      <w:r w:rsidR="00D57E54">
        <w:rPr>
          <w:rFonts w:ascii="Palatino Linotype" w:eastAsia="Palatino Linotype" w:hAnsi="Palatino Linotype" w:cs="Palatino Linotype"/>
          <w:sz w:val="24"/>
          <w:szCs w:val="24"/>
        </w:rPr>
        <w:fldChar w:fldCharType="separate"/>
      </w:r>
      <w:r w:rsidR="006160ED" w:rsidRPr="006160ED">
        <w:rPr>
          <w:rFonts w:ascii="Palatino Linotype" w:eastAsia="Palatino Linotype" w:hAnsi="Palatino Linotype" w:cs="Palatino Linotype"/>
          <w:noProof/>
          <w:sz w:val="24"/>
          <w:szCs w:val="24"/>
          <w:vertAlign w:val="superscript"/>
        </w:rPr>
        <w:t>42</w:t>
      </w:r>
      <w:r w:rsidR="00D57E54">
        <w:rPr>
          <w:rFonts w:ascii="Palatino Linotype" w:eastAsia="Palatino Linotype" w:hAnsi="Palatino Linotype" w:cs="Palatino Linotype"/>
          <w:sz w:val="24"/>
          <w:szCs w:val="24"/>
        </w:rPr>
        <w:fldChar w:fldCharType="end"/>
      </w:r>
      <w:r w:rsidR="00D57E54">
        <w:rPr>
          <w:rFonts w:ascii="Palatino Linotype" w:eastAsia="Palatino Linotype" w:hAnsi="Palatino Linotype" w:cs="Palatino Linotype"/>
          <w:sz w:val="24"/>
          <w:szCs w:val="24"/>
        </w:rPr>
        <w:t>.</w:t>
      </w:r>
      <w:r>
        <w:rPr>
          <w:rFonts w:ascii="Palatino Linotype" w:eastAsia="Palatino Linotype" w:hAnsi="Palatino Linotype" w:cs="Palatino Linotype"/>
          <w:sz w:val="24"/>
          <w:szCs w:val="24"/>
        </w:rPr>
        <w:t xml:space="preserve"> </w:t>
      </w:r>
    </w:p>
    <w:p w14:paraId="7D50A6B4" w14:textId="77777777" w:rsidR="003B53A1" w:rsidRDefault="003B53A1" w:rsidP="00E048BB">
      <w:pPr>
        <w:spacing w:line="360" w:lineRule="auto"/>
        <w:rPr>
          <w:rFonts w:ascii="Palatino Linotype" w:eastAsia="Palatino Linotype" w:hAnsi="Palatino Linotype" w:cs="Palatino Linotype"/>
          <w:sz w:val="24"/>
          <w:szCs w:val="24"/>
        </w:rPr>
      </w:pPr>
    </w:p>
    <w:p w14:paraId="7D50A6B5" w14:textId="77777777"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Association of L976F and P1842S alleles with insecticide resistance</w:t>
      </w:r>
    </w:p>
    <w:p w14:paraId="7D50A6BA" w14:textId="443D1910" w:rsidR="003B53A1" w:rsidRDefault="0003209C"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To test </w:t>
      </w:r>
      <w:r w:rsidR="00D57E54">
        <w:rPr>
          <w:rFonts w:ascii="Palatino Linotype" w:eastAsia="Palatino Linotype" w:hAnsi="Palatino Linotype" w:cs="Palatino Linotype"/>
          <w:sz w:val="24"/>
          <w:szCs w:val="24"/>
        </w:rPr>
        <w:t>for associations</w:t>
      </w:r>
      <w:r>
        <w:rPr>
          <w:rFonts w:ascii="Palatino Linotype" w:eastAsia="Palatino Linotype" w:hAnsi="Palatino Linotype" w:cs="Palatino Linotype"/>
          <w:sz w:val="24"/>
          <w:szCs w:val="24"/>
        </w:rPr>
        <w:t xml:space="preserve"> between the identified mutations with IR, we exposed wild non-blood-fed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sz w:val="24"/>
          <w:szCs w:val="24"/>
        </w:rPr>
        <w:t xml:space="preserve"> mosquitoes of unknown ages to standard doses of deltamethrin and DDT insecticides following the WHO tube assays. For each insecticide, we randomly separated phenotypically resistant mosquitoes (i.e., alive 24 hours post-exposure) and susceptible (i.e., dead 24 hours post-exposure) and extracted DNA from individual mosquitoes using </w:t>
      </w:r>
      <w:proofErr w:type="spellStart"/>
      <w:r>
        <w:rPr>
          <w:rFonts w:ascii="Palatino Linotype" w:eastAsia="Palatino Linotype" w:hAnsi="Palatino Linotype" w:cs="Palatino Linotype"/>
          <w:sz w:val="24"/>
          <w:szCs w:val="24"/>
        </w:rPr>
        <w:t>DNeasy</w:t>
      </w:r>
      <w:proofErr w:type="spellEnd"/>
      <w:r>
        <w:rPr>
          <w:rFonts w:ascii="Palatino Linotype" w:eastAsia="Palatino Linotype" w:hAnsi="Palatino Linotype" w:cs="Palatino Linotype"/>
          <w:sz w:val="24"/>
          <w:szCs w:val="24"/>
        </w:rPr>
        <w:t xml:space="preserve"> Blood and Tissue kit (Qiagen, Germany).  The mosquitoes were identified at the species level using species-specific primers that can distinguish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sz w:val="24"/>
          <w:szCs w:val="24"/>
        </w:rPr>
        <w:t xml:space="preserve"> from the other members of the group </w:t>
      </w:r>
      <w:r w:rsidR="00DA63E8">
        <w:rPr>
          <w:rFonts w:ascii="Palatino Linotype" w:eastAsia="Palatino Linotype" w:hAnsi="Palatino Linotype" w:cs="Palatino Linotype"/>
          <w:sz w:val="24"/>
          <w:szCs w:val="24"/>
        </w:rPr>
        <w:fldChar w:fldCharType="begin"/>
      </w:r>
      <w:r w:rsidR="006160ED">
        <w:rPr>
          <w:rFonts w:ascii="Palatino Linotype" w:eastAsia="Palatino Linotype" w:hAnsi="Palatino Linotype" w:cs="Palatino Linotype"/>
          <w:sz w:val="24"/>
          <w:szCs w:val="24"/>
        </w:rPr>
        <w:instrText xml:space="preserve"> ADDIN EN.CITE &lt;EndNote&gt;&lt;Cite&gt;&lt;Author&gt;Koekemoer&lt;/Author&gt;&lt;Year&gt;2002&lt;/Year&gt;&lt;RecNum&gt;618&lt;/RecNum&gt;&lt;DisplayText&gt;&lt;style face="superscript"&gt;43&lt;/style&gt;&lt;/DisplayText&gt;&lt;record&gt;&lt;rec-number&gt;618&lt;/rec-number&gt;&lt;foreign-keys&gt;&lt;key app="EN" db-id="0tverst04vdvehe5fax5sp572a0e0ta2wa0s" timestamp="1705484109"&gt;618&lt;/key&gt;&lt;/foreign-keys&gt;&lt;ref-type name="Journal Article"&gt;17&lt;/ref-type&gt;&lt;contributors&gt;&lt;authors&gt;&lt;author&gt;Koekemoer, L. L.&lt;/author&gt;&lt;author&gt;Kamau, L.&lt;/author&gt;&lt;author&gt;Hunt, R. H.&lt;/author&gt;&lt;author&gt;Coetzee, M.&lt;/author&gt;&lt;/authors&gt;&lt;/contributors&gt;&lt;auth-address&gt;Department of Clinical Microbiology and Infectious Diseases, School of Pathology of the National Health Laboratory Services and the University of the Witwatersrand, Johannesburg, South Africa. lizettek@mail.saimr.wits.ac.za&lt;/auth-address&gt;&lt;titles&gt;&lt;title&gt;A cocktail polymerase chain reaction assay to identify members of the Anopheles funestus (Diptera: Culicidae) group&lt;/title&gt;&lt;secondary-title&gt;Am J Trop Med Hyg&lt;/secondary-title&gt;&lt;/titles&gt;&lt;periodical&gt;&lt;full-title&gt;Am J Trop Med Hyg&lt;/full-title&gt;&lt;/periodical&gt;&lt;pages&gt;804-11&lt;/pages&gt;&lt;volume&gt;66&lt;/volume&gt;&lt;number&gt;6&lt;/number&gt;&lt;edition&gt;2002/09/13&lt;/edition&gt;&lt;keywords&gt;&lt;keyword&gt;Africa&lt;/keyword&gt;&lt;keyword&gt;Animals&lt;/keyword&gt;&lt;keyword&gt;Anopheles/*classification/*genetics&lt;/keyword&gt;&lt;keyword&gt;Base Sequence&lt;/keyword&gt;&lt;keyword&gt;DNA Primers&lt;/keyword&gt;&lt;keyword&gt;DNA, Ribosomal/genetics&lt;/keyword&gt;&lt;keyword&gt;Insect Vectors&lt;/keyword&gt;&lt;keyword&gt;Polymerase Chain Reaction/*methods&lt;/keyword&gt;&lt;keyword&gt;Sequence Alignment&lt;/keyword&gt;&lt;/keywords&gt;&lt;dates&gt;&lt;year&gt;2002&lt;/year&gt;&lt;pub-dates&gt;&lt;date&gt;Jun&lt;/date&gt;&lt;/pub-dates&gt;&lt;/dates&gt;&lt;isbn&gt;0002-9637 (Print)&amp;#xD;0002-9637&lt;/isbn&gt;&lt;accession-num&gt;12224596&lt;/accession-num&gt;&lt;urls&gt;&lt;/urls&gt;&lt;electronic-resource-num&gt;10.4269/ajtmh.2002.66.804&lt;/electronic-resource-num&gt;&lt;remote-database-provider&gt;NLM&lt;/remote-database-provider&gt;&lt;language&gt;eng&lt;/language&gt;&lt;/record&gt;&lt;/Cite&gt;&lt;/EndNote&gt;</w:instrText>
      </w:r>
      <w:r w:rsidR="00DA63E8">
        <w:rPr>
          <w:rFonts w:ascii="Palatino Linotype" w:eastAsia="Palatino Linotype" w:hAnsi="Palatino Linotype" w:cs="Palatino Linotype"/>
          <w:sz w:val="24"/>
          <w:szCs w:val="24"/>
        </w:rPr>
        <w:fldChar w:fldCharType="separate"/>
      </w:r>
      <w:r w:rsidR="006160ED" w:rsidRPr="006160ED">
        <w:rPr>
          <w:rFonts w:ascii="Palatino Linotype" w:eastAsia="Palatino Linotype" w:hAnsi="Palatino Linotype" w:cs="Palatino Linotype"/>
          <w:noProof/>
          <w:sz w:val="24"/>
          <w:szCs w:val="24"/>
          <w:vertAlign w:val="superscript"/>
        </w:rPr>
        <w:t>43</w:t>
      </w:r>
      <w:r w:rsidR="00DA63E8">
        <w:rPr>
          <w:rFonts w:ascii="Palatino Linotype" w:eastAsia="Palatino Linotype" w:hAnsi="Palatino Linotype" w:cs="Palatino Linotype"/>
          <w:sz w:val="24"/>
          <w:szCs w:val="24"/>
        </w:rPr>
        <w:fldChar w:fldCharType="end"/>
      </w:r>
      <w:r>
        <w:rPr>
          <w:rFonts w:ascii="Palatino Linotype" w:eastAsia="Palatino Linotype" w:hAnsi="Palatino Linotype" w:cs="Palatino Linotype"/>
          <w:sz w:val="24"/>
          <w:szCs w:val="24"/>
        </w:rPr>
        <w:t xml:space="preserve">. To establish if the two </w:t>
      </w:r>
      <w:proofErr w:type="spellStart"/>
      <w:r>
        <w:rPr>
          <w:rFonts w:ascii="Palatino Linotype" w:eastAsia="Palatino Linotype" w:hAnsi="Palatino Linotype" w:cs="Palatino Linotype"/>
          <w:i/>
          <w:sz w:val="24"/>
          <w:szCs w:val="24"/>
        </w:rPr>
        <w:t>kdr</w:t>
      </w:r>
      <w:proofErr w:type="spellEnd"/>
      <w:r>
        <w:rPr>
          <w:rFonts w:ascii="Palatino Linotype" w:eastAsia="Palatino Linotype" w:hAnsi="Palatino Linotype" w:cs="Palatino Linotype"/>
          <w:sz w:val="24"/>
          <w:szCs w:val="24"/>
        </w:rPr>
        <w:t xml:space="preserve"> variants are associated with insecticide resistance, we designed PCR primers from </w:t>
      </w:r>
      <w:r>
        <w:rPr>
          <w:rFonts w:ascii="Palatino Linotype" w:eastAsia="Palatino Linotype" w:hAnsi="Palatino Linotype" w:cs="Palatino Linotype"/>
          <w:i/>
          <w:sz w:val="24"/>
          <w:szCs w:val="24"/>
        </w:rPr>
        <w:t xml:space="preserve">An. </w:t>
      </w:r>
      <w:proofErr w:type="spellStart"/>
      <w:r>
        <w:rPr>
          <w:rFonts w:ascii="Palatino Linotype" w:eastAsia="Palatino Linotype" w:hAnsi="Palatino Linotype" w:cs="Palatino Linotype"/>
          <w:i/>
          <w:sz w:val="24"/>
          <w:szCs w:val="24"/>
        </w:rPr>
        <w:t>funestus</w:t>
      </w:r>
      <w:proofErr w:type="spellEnd"/>
      <w:r>
        <w:rPr>
          <w:rFonts w:ascii="Palatino Linotype" w:eastAsia="Palatino Linotype" w:hAnsi="Palatino Linotype" w:cs="Palatino Linotype"/>
          <w:sz w:val="24"/>
          <w:szCs w:val="24"/>
        </w:rPr>
        <w:t xml:space="preserve"> </w:t>
      </w:r>
      <w:proofErr w:type="spellStart"/>
      <w:r>
        <w:rPr>
          <w:rFonts w:ascii="Palatino Linotype" w:eastAsia="Palatino Linotype" w:hAnsi="Palatino Linotype" w:cs="Palatino Linotype"/>
          <w:i/>
          <w:sz w:val="24"/>
          <w:szCs w:val="24"/>
        </w:rPr>
        <w:t>Vgsc</w:t>
      </w:r>
      <w:proofErr w:type="spellEnd"/>
      <w:r>
        <w:rPr>
          <w:rFonts w:ascii="Palatino Linotype" w:eastAsia="Palatino Linotype" w:hAnsi="Palatino Linotype" w:cs="Palatino Linotype"/>
          <w:sz w:val="24"/>
          <w:szCs w:val="24"/>
        </w:rPr>
        <w:t xml:space="preserve"> (Gene ID: LOC125769886) to amplify domain IIS6 (L976F) and C-terminal (P1842S) (see </w:t>
      </w:r>
      <w:r>
        <w:rPr>
          <w:rFonts w:ascii="Palatino Linotype" w:eastAsia="Palatino Linotype" w:hAnsi="Palatino Linotype" w:cs="Palatino Linotype"/>
          <w:b/>
          <w:sz w:val="24"/>
          <w:szCs w:val="24"/>
        </w:rPr>
        <w:t xml:space="preserve">Supp Table </w:t>
      </w:r>
      <w:r w:rsidR="008D39A3">
        <w:rPr>
          <w:rFonts w:ascii="Palatino Linotype" w:eastAsia="Palatino Linotype" w:hAnsi="Palatino Linotype" w:cs="Palatino Linotype"/>
          <w:b/>
          <w:sz w:val="24"/>
          <w:szCs w:val="24"/>
        </w:rPr>
        <w:t>3</w:t>
      </w:r>
      <w:r w:rsidR="008D39A3">
        <w:rPr>
          <w:rFonts w:ascii="Palatino Linotype" w:eastAsia="Palatino Linotype" w:hAnsi="Palatino Linotype" w:cs="Palatino Linotype"/>
          <w:sz w:val="24"/>
          <w:szCs w:val="24"/>
        </w:rPr>
        <w:t xml:space="preserve"> </w:t>
      </w:r>
      <w:r>
        <w:rPr>
          <w:rFonts w:ascii="Palatino Linotype" w:eastAsia="Palatino Linotype" w:hAnsi="Palatino Linotype" w:cs="Palatino Linotype"/>
          <w:sz w:val="24"/>
          <w:szCs w:val="24"/>
        </w:rPr>
        <w:t xml:space="preserve">for primer and thermocycler conditions). The DNA fragments were separated on a 1% agarose gel, cut, purified using </w:t>
      </w:r>
      <w:proofErr w:type="spellStart"/>
      <w:r>
        <w:rPr>
          <w:rFonts w:ascii="Palatino Linotype" w:eastAsia="Palatino Linotype" w:hAnsi="Palatino Linotype" w:cs="Palatino Linotype"/>
          <w:sz w:val="24"/>
          <w:szCs w:val="24"/>
        </w:rPr>
        <w:t>PureLink</w:t>
      </w:r>
      <w:proofErr w:type="spellEnd"/>
      <w:r>
        <w:rPr>
          <w:rFonts w:ascii="Palatino Linotype" w:eastAsia="Palatino Linotype" w:hAnsi="Palatino Linotype" w:cs="Palatino Linotype"/>
          <w:sz w:val="24"/>
          <w:szCs w:val="24"/>
        </w:rPr>
        <w:t xml:space="preserve">™ Quick Gel Extraction Kit (Invitrogen), and commercially Sanger sequenced. Collectively, we sequenced 76 individual mosquitoes: 56 from deltamethrin and the rest from the DDT bioassays. The frequencies of the wild type and mutant alleles were determined and correlated with phenotypes using </w:t>
      </w:r>
      <w:r w:rsidR="00183D7D">
        <w:rPr>
          <w:rFonts w:ascii="Palatino Linotype" w:eastAsia="Palatino Linotype" w:hAnsi="Palatino Linotype" w:cs="Palatino Linotype"/>
          <w:sz w:val="24"/>
          <w:szCs w:val="24"/>
        </w:rPr>
        <w:t>generalised linear models in R-</w:t>
      </w:r>
      <w:r>
        <w:rPr>
          <w:rFonts w:ascii="Palatino Linotype" w:eastAsia="Palatino Linotype" w:hAnsi="Palatino Linotype" w:cs="Palatino Linotype"/>
          <w:sz w:val="24"/>
          <w:szCs w:val="24"/>
        </w:rPr>
        <w:t xml:space="preserve">software </w:t>
      </w:r>
      <w:r w:rsidR="0091457A">
        <w:rPr>
          <w:rFonts w:ascii="Palatino Linotype" w:eastAsia="Palatino Linotype" w:hAnsi="Palatino Linotype" w:cs="Palatino Linotype"/>
          <w:sz w:val="24"/>
          <w:szCs w:val="24"/>
        </w:rPr>
        <w:t>v4.1.1</w:t>
      </w:r>
      <w:r>
        <w:rPr>
          <w:rFonts w:ascii="Palatino Linotype" w:eastAsia="Palatino Linotype" w:hAnsi="Palatino Linotype" w:cs="Palatino Linotype"/>
          <w:sz w:val="24"/>
          <w:szCs w:val="24"/>
        </w:rPr>
        <w:t xml:space="preserve">. </w:t>
      </w:r>
    </w:p>
    <w:p w14:paraId="7D50A6BB" w14:textId="77777777"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Data availability</w:t>
      </w:r>
    </w:p>
    <w:p w14:paraId="7D50A6BC" w14:textId="0287FE26" w:rsidR="003B53A1" w:rsidRDefault="0003209C"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lastRenderedPageBreak/>
        <w:t>The sequencing data generated in this study have been deposited in the European Nucleotide Archive (</w:t>
      </w:r>
      <w:hyperlink r:id="rId28" w:history="1">
        <w:r w:rsidR="00712FD9" w:rsidRPr="00CC17E2">
          <w:rPr>
            <w:rStyle w:val="Hyperlink"/>
            <w:rFonts w:ascii="Palatino Linotype" w:eastAsia="Palatino Linotype" w:hAnsi="Palatino Linotype" w:cs="Palatino Linotype"/>
            <w:sz w:val="24"/>
            <w:szCs w:val="24"/>
          </w:rPr>
          <w:t>https://www.ebi.ac.uk/ena/browser/home</w:t>
        </w:r>
      </w:hyperlink>
      <w:r w:rsidR="00712FD9">
        <w:rPr>
          <w:rFonts w:ascii="Palatino Linotype" w:eastAsia="Palatino Linotype" w:hAnsi="Palatino Linotype" w:cs="Palatino Linotype"/>
          <w:sz w:val="24"/>
          <w:szCs w:val="24"/>
        </w:rPr>
        <w:t xml:space="preserve"> </w:t>
      </w:r>
      <w:r>
        <w:rPr>
          <w:rFonts w:ascii="Palatino Linotype" w:eastAsia="Palatino Linotype" w:hAnsi="Palatino Linotype" w:cs="Palatino Linotype"/>
          <w:sz w:val="24"/>
          <w:szCs w:val="24"/>
        </w:rPr>
        <w:t xml:space="preserve">) under study number PRJEB2141. </w:t>
      </w:r>
    </w:p>
    <w:p w14:paraId="7D50A6BD" w14:textId="77777777" w:rsidR="003B53A1" w:rsidRDefault="003B53A1" w:rsidP="00E048BB">
      <w:pPr>
        <w:spacing w:line="360" w:lineRule="auto"/>
        <w:rPr>
          <w:rFonts w:ascii="Palatino Linotype" w:eastAsia="Palatino Linotype" w:hAnsi="Palatino Linotype" w:cs="Palatino Linotype"/>
          <w:b/>
          <w:sz w:val="24"/>
          <w:szCs w:val="24"/>
        </w:rPr>
      </w:pPr>
    </w:p>
    <w:p w14:paraId="010262D7" w14:textId="77777777" w:rsidR="00712FD9" w:rsidRDefault="00712FD9" w:rsidP="00E048BB">
      <w:pPr>
        <w:spacing w:line="360" w:lineRule="auto"/>
        <w:rPr>
          <w:rFonts w:ascii="Palatino Linotype" w:eastAsia="Palatino Linotype" w:hAnsi="Palatino Linotype" w:cs="Palatino Linotype"/>
          <w:b/>
          <w:sz w:val="24"/>
          <w:szCs w:val="24"/>
        </w:rPr>
      </w:pPr>
    </w:p>
    <w:p w14:paraId="5DC83648" w14:textId="77777777" w:rsidR="00712FD9" w:rsidRDefault="00712FD9" w:rsidP="00E048BB">
      <w:pPr>
        <w:spacing w:line="360" w:lineRule="auto"/>
        <w:rPr>
          <w:rFonts w:ascii="Palatino Linotype" w:eastAsia="Palatino Linotype" w:hAnsi="Palatino Linotype" w:cs="Palatino Linotype"/>
          <w:b/>
          <w:sz w:val="24"/>
          <w:szCs w:val="24"/>
        </w:rPr>
      </w:pPr>
    </w:p>
    <w:p w14:paraId="59F186B9" w14:textId="77777777" w:rsidR="00712FD9" w:rsidRDefault="00712FD9" w:rsidP="00E048BB">
      <w:pPr>
        <w:spacing w:line="360" w:lineRule="auto"/>
        <w:rPr>
          <w:rFonts w:ascii="Palatino Linotype" w:eastAsia="Palatino Linotype" w:hAnsi="Palatino Linotype" w:cs="Palatino Linotype"/>
          <w:b/>
          <w:sz w:val="24"/>
          <w:szCs w:val="24"/>
        </w:rPr>
      </w:pPr>
    </w:p>
    <w:p w14:paraId="37F47609" w14:textId="77777777" w:rsidR="00712FD9" w:rsidRDefault="00712FD9" w:rsidP="00E048BB">
      <w:pPr>
        <w:spacing w:line="360" w:lineRule="auto"/>
        <w:rPr>
          <w:rFonts w:ascii="Palatino Linotype" w:eastAsia="Palatino Linotype" w:hAnsi="Palatino Linotype" w:cs="Palatino Linotype"/>
          <w:b/>
          <w:sz w:val="24"/>
          <w:szCs w:val="24"/>
        </w:rPr>
      </w:pPr>
    </w:p>
    <w:p w14:paraId="7D50A6F6" w14:textId="77777777"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Acknowledgements</w:t>
      </w:r>
    </w:p>
    <w:p w14:paraId="5CBF326A" w14:textId="4B94E579" w:rsidR="00E152A8" w:rsidRDefault="00DC308C" w:rsidP="00E048BB">
      <w:pPr>
        <w:spacing w:before="240" w:after="240" w:line="276" w:lineRule="auto"/>
        <w:rPr>
          <w:rFonts w:ascii="Palatino Linotype" w:eastAsia="Arial" w:hAnsi="Palatino Linotype" w:cs="Arial"/>
          <w:sz w:val="24"/>
          <w:szCs w:val="24"/>
        </w:rPr>
      </w:pPr>
      <w:r w:rsidRPr="00C16221">
        <w:rPr>
          <w:rFonts w:ascii="Palatino Linotype" w:eastAsia="Arial" w:hAnsi="Palatino Linotype" w:cs="Arial"/>
          <w:sz w:val="24"/>
          <w:szCs w:val="24"/>
        </w:rPr>
        <w:t xml:space="preserve">This study was supported by </w:t>
      </w:r>
      <w:r>
        <w:rPr>
          <w:rFonts w:ascii="Palatino Linotype" w:eastAsia="Arial" w:hAnsi="Palatino Linotype" w:cs="Arial"/>
          <w:sz w:val="24"/>
          <w:szCs w:val="24"/>
        </w:rPr>
        <w:t>f</w:t>
      </w:r>
      <w:r w:rsidRPr="00DC308C">
        <w:rPr>
          <w:rFonts w:ascii="Palatino Linotype" w:eastAsia="Arial" w:hAnsi="Palatino Linotype" w:cs="Arial"/>
          <w:sz w:val="24"/>
          <w:szCs w:val="24"/>
        </w:rPr>
        <w:t xml:space="preserve">unding support was received from </w:t>
      </w:r>
      <w:r>
        <w:rPr>
          <w:rFonts w:ascii="Palatino Linotype" w:eastAsia="Arial" w:hAnsi="Palatino Linotype" w:cs="Arial"/>
          <w:sz w:val="24"/>
          <w:szCs w:val="24"/>
        </w:rPr>
        <w:t xml:space="preserve">the </w:t>
      </w:r>
      <w:r w:rsidRPr="00DC308C">
        <w:rPr>
          <w:rFonts w:ascii="Palatino Linotype" w:eastAsia="Arial" w:hAnsi="Palatino Linotype" w:cs="Arial"/>
          <w:sz w:val="24"/>
          <w:szCs w:val="24"/>
        </w:rPr>
        <w:t>Bill and Melinda Gates Foundation (grant no. INV-002138) to FO, FB, HMF</w:t>
      </w:r>
      <w:r w:rsidR="00FA0471">
        <w:rPr>
          <w:rFonts w:ascii="Palatino Linotype" w:eastAsia="Arial" w:hAnsi="Palatino Linotype" w:cs="Arial"/>
          <w:sz w:val="24"/>
          <w:szCs w:val="24"/>
        </w:rPr>
        <w:t>.</w:t>
      </w:r>
      <w:r w:rsidR="00A9709F">
        <w:rPr>
          <w:rFonts w:ascii="Palatino Linotype" w:eastAsia="Arial" w:hAnsi="Palatino Linotype" w:cs="Arial"/>
          <w:sz w:val="24"/>
          <w:szCs w:val="24"/>
        </w:rPr>
        <w:t xml:space="preserve"> </w:t>
      </w:r>
      <w:r w:rsidR="00A9709F" w:rsidRPr="00A9709F">
        <w:rPr>
          <w:rFonts w:ascii="Palatino Linotype" w:eastAsia="Arial" w:hAnsi="Palatino Linotype" w:cs="Arial"/>
          <w:sz w:val="24"/>
          <w:szCs w:val="24"/>
        </w:rPr>
        <w:t>Howard Hughes Medical Institute-Gates Foundation International Research Scholar Award (grant no. OPP 1099295) to FO</w:t>
      </w:r>
      <w:r w:rsidR="00A9709F">
        <w:rPr>
          <w:rFonts w:ascii="Palatino Linotype" w:eastAsia="Arial" w:hAnsi="Palatino Linotype" w:cs="Arial"/>
          <w:sz w:val="24"/>
          <w:szCs w:val="24"/>
        </w:rPr>
        <w:t>,</w:t>
      </w:r>
      <w:r w:rsidR="00D84182">
        <w:rPr>
          <w:rFonts w:ascii="Palatino Linotype" w:eastAsia="Arial" w:hAnsi="Palatino Linotype" w:cs="Arial"/>
          <w:sz w:val="24"/>
          <w:szCs w:val="24"/>
        </w:rPr>
        <w:t xml:space="preserve"> and</w:t>
      </w:r>
      <w:r w:rsidRPr="00DC308C">
        <w:rPr>
          <w:rFonts w:ascii="Palatino Linotype" w:eastAsia="Arial" w:hAnsi="Palatino Linotype" w:cs="Arial"/>
          <w:sz w:val="24"/>
          <w:szCs w:val="24"/>
        </w:rPr>
        <w:t xml:space="preserve"> </w:t>
      </w:r>
      <w:r w:rsidR="006D273A">
        <w:rPr>
          <w:rFonts w:ascii="Palatino Linotype" w:eastAsia="Arial" w:hAnsi="Palatino Linotype" w:cs="Arial"/>
          <w:sz w:val="24"/>
          <w:szCs w:val="24"/>
        </w:rPr>
        <w:t>t</w:t>
      </w:r>
      <w:r w:rsidR="00D84182">
        <w:rPr>
          <w:rFonts w:ascii="Palatino Linotype" w:eastAsia="Arial" w:hAnsi="Palatino Linotype" w:cs="Arial"/>
          <w:sz w:val="24"/>
          <w:szCs w:val="24"/>
        </w:rPr>
        <w:t xml:space="preserve">he </w:t>
      </w:r>
      <w:r w:rsidRPr="00DC308C">
        <w:rPr>
          <w:rFonts w:ascii="Palatino Linotype" w:eastAsia="Arial" w:hAnsi="Palatino Linotype" w:cs="Arial"/>
          <w:sz w:val="24"/>
          <w:szCs w:val="24"/>
        </w:rPr>
        <w:t>Academy Medical Science Springboard Award (ref: SBF007\100094) to FB.</w:t>
      </w:r>
      <w:r w:rsidR="00064F7E">
        <w:rPr>
          <w:rFonts w:ascii="Palatino Linotype" w:eastAsia="Arial" w:hAnsi="Palatino Linotype" w:cs="Arial"/>
          <w:sz w:val="24"/>
          <w:szCs w:val="24"/>
        </w:rPr>
        <w:t xml:space="preserve"> </w:t>
      </w:r>
      <w:r w:rsidR="00064F7E" w:rsidRPr="00064F7E">
        <w:rPr>
          <w:rFonts w:ascii="Palatino Linotype" w:eastAsia="Arial" w:hAnsi="Palatino Linotype" w:cs="Arial"/>
          <w:sz w:val="24"/>
          <w:szCs w:val="24"/>
        </w:rPr>
        <w:t xml:space="preserve">The findings and conclusions within this publication are those of the authors and do not necessarily reflect positions or policies of the HHMI, the BMGF or the </w:t>
      </w:r>
      <w:r w:rsidR="00064F7E">
        <w:rPr>
          <w:rFonts w:ascii="Palatino Linotype" w:eastAsia="Arial" w:hAnsi="Palatino Linotype" w:cs="Arial"/>
          <w:sz w:val="24"/>
          <w:szCs w:val="24"/>
        </w:rPr>
        <w:t>AMSS</w:t>
      </w:r>
      <w:r w:rsidR="00064F7E" w:rsidRPr="00064F7E">
        <w:rPr>
          <w:rFonts w:ascii="Palatino Linotype" w:eastAsia="Arial" w:hAnsi="Palatino Linotype" w:cs="Arial"/>
          <w:sz w:val="24"/>
          <w:szCs w:val="24"/>
        </w:rPr>
        <w:t>.</w:t>
      </w:r>
    </w:p>
    <w:p w14:paraId="7D50A6F7" w14:textId="1CC56BA4" w:rsidR="003B53A1" w:rsidRPr="00C16221" w:rsidRDefault="0003209C" w:rsidP="00E048BB">
      <w:pPr>
        <w:spacing w:before="240" w:after="240" w:line="276" w:lineRule="auto"/>
        <w:rPr>
          <w:rFonts w:ascii="Palatino Linotype" w:eastAsia="Arial" w:hAnsi="Palatino Linotype" w:cs="Arial"/>
          <w:sz w:val="24"/>
          <w:szCs w:val="24"/>
        </w:rPr>
      </w:pPr>
      <w:r w:rsidRPr="00C16221">
        <w:rPr>
          <w:rFonts w:ascii="Palatino Linotype" w:eastAsia="Arial" w:hAnsi="Palatino Linotype" w:cs="Arial"/>
          <w:sz w:val="24"/>
          <w:szCs w:val="24"/>
        </w:rPr>
        <w:t xml:space="preserve">This study was supported by the </w:t>
      </w:r>
      <w:proofErr w:type="spellStart"/>
      <w:r w:rsidRPr="00C16221">
        <w:rPr>
          <w:rFonts w:ascii="Palatino Linotype" w:eastAsia="Arial" w:hAnsi="Palatino Linotype" w:cs="Arial"/>
          <w:sz w:val="24"/>
          <w:szCs w:val="24"/>
        </w:rPr>
        <w:t>MalariaGEN</w:t>
      </w:r>
      <w:proofErr w:type="spellEnd"/>
      <w:r w:rsidRPr="00C16221">
        <w:rPr>
          <w:rFonts w:ascii="Palatino Linotype" w:eastAsia="Arial" w:hAnsi="Palatino Linotype" w:cs="Arial"/>
          <w:sz w:val="24"/>
          <w:szCs w:val="24"/>
        </w:rPr>
        <w:t xml:space="preserve"> Vector Observatory which is an international collaboration working to build capacity for malaria vector genomic research and </w:t>
      </w:r>
      <w:r w:rsidR="003B12C6" w:rsidRPr="00C16221">
        <w:rPr>
          <w:rFonts w:ascii="Palatino Linotype" w:eastAsia="Arial" w:hAnsi="Palatino Linotype" w:cs="Arial"/>
          <w:sz w:val="24"/>
          <w:szCs w:val="24"/>
        </w:rPr>
        <w:t>surveillance and</w:t>
      </w:r>
      <w:r w:rsidRPr="00C16221">
        <w:rPr>
          <w:rFonts w:ascii="Palatino Linotype" w:eastAsia="Arial" w:hAnsi="Palatino Linotype" w:cs="Arial"/>
          <w:sz w:val="24"/>
          <w:szCs w:val="24"/>
        </w:rPr>
        <w:t xml:space="preserve"> involves contributions by the following institutions and teams. </w:t>
      </w:r>
      <w:proofErr w:type="spellStart"/>
      <w:r w:rsidRPr="00C16221">
        <w:rPr>
          <w:rFonts w:ascii="Palatino Linotype" w:eastAsia="Arial" w:hAnsi="Palatino Linotype" w:cs="Arial"/>
          <w:sz w:val="24"/>
          <w:szCs w:val="24"/>
        </w:rPr>
        <w:t>Wellcome</w:t>
      </w:r>
      <w:proofErr w:type="spellEnd"/>
      <w:r w:rsidRPr="00C16221">
        <w:rPr>
          <w:rFonts w:ascii="Palatino Linotype" w:eastAsia="Arial" w:hAnsi="Palatino Linotype" w:cs="Arial"/>
          <w:sz w:val="24"/>
          <w:szCs w:val="24"/>
        </w:rPr>
        <w:t xml:space="preserve"> Sanger Institute: Lee Hart, Kelly Bennett, Anastasia Hernandez-</w:t>
      </w:r>
      <w:proofErr w:type="spellStart"/>
      <w:r w:rsidRPr="00C16221">
        <w:rPr>
          <w:rFonts w:ascii="Palatino Linotype" w:eastAsia="Arial" w:hAnsi="Palatino Linotype" w:cs="Arial"/>
          <w:sz w:val="24"/>
          <w:szCs w:val="24"/>
        </w:rPr>
        <w:t>Koutoucheva</w:t>
      </w:r>
      <w:proofErr w:type="spellEnd"/>
      <w:r w:rsidRPr="00C16221">
        <w:rPr>
          <w:rFonts w:ascii="Palatino Linotype" w:eastAsia="Arial" w:hAnsi="Palatino Linotype" w:cs="Arial"/>
          <w:sz w:val="24"/>
          <w:szCs w:val="24"/>
        </w:rPr>
        <w:t xml:space="preserve">, Jon </w:t>
      </w:r>
      <w:proofErr w:type="spellStart"/>
      <w:r w:rsidRPr="00C16221">
        <w:rPr>
          <w:rFonts w:ascii="Palatino Linotype" w:eastAsia="Arial" w:hAnsi="Palatino Linotype" w:cs="Arial"/>
          <w:sz w:val="24"/>
          <w:szCs w:val="24"/>
        </w:rPr>
        <w:t>Brenas</w:t>
      </w:r>
      <w:proofErr w:type="spellEnd"/>
      <w:r w:rsidRPr="00C16221">
        <w:rPr>
          <w:rFonts w:ascii="Palatino Linotype" w:eastAsia="Arial" w:hAnsi="Palatino Linotype" w:cs="Arial"/>
          <w:sz w:val="24"/>
          <w:szCs w:val="24"/>
        </w:rPr>
        <w:t xml:space="preserve">, </w:t>
      </w:r>
      <w:proofErr w:type="spellStart"/>
      <w:r w:rsidRPr="00C16221">
        <w:rPr>
          <w:rFonts w:ascii="Palatino Linotype" w:eastAsia="Arial" w:hAnsi="Palatino Linotype" w:cs="Arial"/>
          <w:sz w:val="24"/>
          <w:szCs w:val="24"/>
        </w:rPr>
        <w:t>Menelaos</w:t>
      </w:r>
      <w:proofErr w:type="spellEnd"/>
      <w:r w:rsidRPr="00C16221">
        <w:rPr>
          <w:rFonts w:ascii="Palatino Linotype" w:eastAsia="Arial" w:hAnsi="Palatino Linotype" w:cs="Arial"/>
          <w:sz w:val="24"/>
          <w:szCs w:val="24"/>
        </w:rPr>
        <w:t xml:space="preserve"> Ioannidis, Chris Clarkson, Alistair Miles, Julia Jeans, </w:t>
      </w:r>
      <w:proofErr w:type="spellStart"/>
      <w:r w:rsidRPr="00C16221">
        <w:rPr>
          <w:rFonts w:ascii="Palatino Linotype" w:eastAsia="Arial" w:hAnsi="Palatino Linotype" w:cs="Arial"/>
          <w:sz w:val="24"/>
          <w:szCs w:val="24"/>
        </w:rPr>
        <w:t>Paballo</w:t>
      </w:r>
      <w:proofErr w:type="spellEnd"/>
      <w:r w:rsidRPr="00C16221">
        <w:rPr>
          <w:rFonts w:ascii="Palatino Linotype" w:eastAsia="Arial" w:hAnsi="Palatino Linotype" w:cs="Arial"/>
          <w:sz w:val="24"/>
          <w:szCs w:val="24"/>
        </w:rPr>
        <w:t xml:space="preserve"> </w:t>
      </w:r>
      <w:proofErr w:type="spellStart"/>
      <w:r w:rsidRPr="00C16221">
        <w:rPr>
          <w:rFonts w:ascii="Palatino Linotype" w:eastAsia="Arial" w:hAnsi="Palatino Linotype" w:cs="Arial"/>
          <w:sz w:val="24"/>
          <w:szCs w:val="24"/>
        </w:rPr>
        <w:t>Chauke</w:t>
      </w:r>
      <w:proofErr w:type="spellEnd"/>
      <w:r w:rsidRPr="00C16221">
        <w:rPr>
          <w:rFonts w:ascii="Palatino Linotype" w:eastAsia="Arial" w:hAnsi="Palatino Linotype" w:cs="Arial"/>
          <w:sz w:val="24"/>
          <w:szCs w:val="24"/>
        </w:rPr>
        <w:t xml:space="preserve">, Victoria Simpson, Eleanor Drury, Osama </w:t>
      </w:r>
      <w:proofErr w:type="spellStart"/>
      <w:r w:rsidRPr="00C16221">
        <w:rPr>
          <w:rFonts w:ascii="Palatino Linotype" w:eastAsia="Arial" w:hAnsi="Palatino Linotype" w:cs="Arial"/>
          <w:sz w:val="24"/>
          <w:szCs w:val="24"/>
        </w:rPr>
        <w:t>Mayet</w:t>
      </w:r>
      <w:proofErr w:type="spellEnd"/>
      <w:r w:rsidRPr="00C16221">
        <w:rPr>
          <w:rFonts w:ascii="Palatino Linotype" w:eastAsia="Arial" w:hAnsi="Palatino Linotype" w:cs="Arial"/>
          <w:sz w:val="24"/>
          <w:szCs w:val="24"/>
        </w:rPr>
        <w:t xml:space="preserve">, </w:t>
      </w:r>
      <w:proofErr w:type="spellStart"/>
      <w:r w:rsidRPr="00C16221">
        <w:rPr>
          <w:rFonts w:ascii="Palatino Linotype" w:eastAsia="Arial" w:hAnsi="Palatino Linotype" w:cs="Arial"/>
          <w:sz w:val="24"/>
          <w:szCs w:val="24"/>
        </w:rPr>
        <w:t>Sónia</w:t>
      </w:r>
      <w:proofErr w:type="spellEnd"/>
      <w:r w:rsidRPr="00C16221">
        <w:rPr>
          <w:rFonts w:ascii="Palatino Linotype" w:eastAsia="Arial" w:hAnsi="Palatino Linotype" w:cs="Arial"/>
          <w:sz w:val="24"/>
          <w:szCs w:val="24"/>
        </w:rPr>
        <w:t xml:space="preserve"> Gonçalves, Katherine Figueroa, Tom Maddison, Kevin Howe, Mara </w:t>
      </w:r>
      <w:proofErr w:type="spellStart"/>
      <w:r w:rsidRPr="00C16221">
        <w:rPr>
          <w:rFonts w:ascii="Palatino Linotype" w:eastAsia="Arial" w:hAnsi="Palatino Linotype" w:cs="Arial"/>
          <w:sz w:val="24"/>
          <w:szCs w:val="24"/>
        </w:rPr>
        <w:t>Lawniczak</w:t>
      </w:r>
      <w:proofErr w:type="spellEnd"/>
      <w:r w:rsidRPr="00C16221">
        <w:rPr>
          <w:rFonts w:ascii="Palatino Linotype" w:eastAsia="Arial" w:hAnsi="Palatino Linotype" w:cs="Arial"/>
          <w:sz w:val="24"/>
          <w:szCs w:val="24"/>
        </w:rPr>
        <w:t xml:space="preserve">; Liverpool School of Tropical Medicine: Eric Lucas, Sanjay </w:t>
      </w:r>
      <w:proofErr w:type="spellStart"/>
      <w:r w:rsidRPr="00C16221">
        <w:rPr>
          <w:rFonts w:ascii="Palatino Linotype" w:eastAsia="Arial" w:hAnsi="Palatino Linotype" w:cs="Arial"/>
          <w:sz w:val="24"/>
          <w:szCs w:val="24"/>
        </w:rPr>
        <w:t>Nagi</w:t>
      </w:r>
      <w:proofErr w:type="spellEnd"/>
      <w:r w:rsidRPr="00C16221">
        <w:rPr>
          <w:rFonts w:ascii="Palatino Linotype" w:eastAsia="Arial" w:hAnsi="Palatino Linotype" w:cs="Arial"/>
          <w:sz w:val="24"/>
          <w:szCs w:val="24"/>
        </w:rPr>
        <w:t xml:space="preserve">, Martin Donnelly; Broad Institute of Harvard and MIT: Jessica Way, George Grant; Pan-African Mosquito Control Association: Jane Mwangi, Edward </w:t>
      </w:r>
      <w:proofErr w:type="spellStart"/>
      <w:r w:rsidRPr="00C16221">
        <w:rPr>
          <w:rFonts w:ascii="Palatino Linotype" w:eastAsia="Arial" w:hAnsi="Palatino Linotype" w:cs="Arial"/>
          <w:sz w:val="24"/>
          <w:szCs w:val="24"/>
        </w:rPr>
        <w:t>Lukyamuzi</w:t>
      </w:r>
      <w:proofErr w:type="spellEnd"/>
      <w:r w:rsidRPr="00C16221">
        <w:rPr>
          <w:rFonts w:ascii="Palatino Linotype" w:eastAsia="Arial" w:hAnsi="Palatino Linotype" w:cs="Arial"/>
          <w:sz w:val="24"/>
          <w:szCs w:val="24"/>
        </w:rPr>
        <w:t xml:space="preserve">, Sonia </w:t>
      </w:r>
      <w:proofErr w:type="spellStart"/>
      <w:r w:rsidRPr="00C16221">
        <w:rPr>
          <w:rFonts w:ascii="Palatino Linotype" w:eastAsia="Arial" w:hAnsi="Palatino Linotype" w:cs="Arial"/>
          <w:sz w:val="24"/>
          <w:szCs w:val="24"/>
        </w:rPr>
        <w:t>Barasa</w:t>
      </w:r>
      <w:proofErr w:type="spellEnd"/>
      <w:r w:rsidRPr="00C16221">
        <w:rPr>
          <w:rFonts w:ascii="Palatino Linotype" w:eastAsia="Arial" w:hAnsi="Palatino Linotype" w:cs="Arial"/>
          <w:sz w:val="24"/>
          <w:szCs w:val="24"/>
        </w:rPr>
        <w:t xml:space="preserve">, Ibra </w:t>
      </w:r>
      <w:proofErr w:type="spellStart"/>
      <w:r w:rsidRPr="00C16221">
        <w:rPr>
          <w:rFonts w:ascii="Palatino Linotype" w:eastAsia="Arial" w:hAnsi="Palatino Linotype" w:cs="Arial"/>
          <w:sz w:val="24"/>
          <w:szCs w:val="24"/>
        </w:rPr>
        <w:t>Lujumba</w:t>
      </w:r>
      <w:proofErr w:type="spellEnd"/>
      <w:r w:rsidRPr="00C16221">
        <w:rPr>
          <w:rFonts w:ascii="Palatino Linotype" w:eastAsia="Arial" w:hAnsi="Palatino Linotype" w:cs="Arial"/>
          <w:sz w:val="24"/>
          <w:szCs w:val="24"/>
        </w:rPr>
        <w:t xml:space="preserve">, Elijah </w:t>
      </w:r>
      <w:proofErr w:type="spellStart"/>
      <w:r w:rsidRPr="00C16221">
        <w:rPr>
          <w:rFonts w:ascii="Palatino Linotype" w:eastAsia="Arial" w:hAnsi="Palatino Linotype" w:cs="Arial"/>
          <w:sz w:val="24"/>
          <w:szCs w:val="24"/>
        </w:rPr>
        <w:t>Juma</w:t>
      </w:r>
      <w:proofErr w:type="spellEnd"/>
      <w:r w:rsidRPr="00C16221">
        <w:rPr>
          <w:rFonts w:ascii="Palatino Linotype" w:eastAsia="Arial" w:hAnsi="Palatino Linotype" w:cs="Arial"/>
          <w:sz w:val="24"/>
          <w:szCs w:val="24"/>
        </w:rPr>
        <w:t xml:space="preserve">. The authors would like to thank the staff of the </w:t>
      </w:r>
      <w:proofErr w:type="spellStart"/>
      <w:r w:rsidRPr="00C16221">
        <w:rPr>
          <w:rFonts w:ascii="Palatino Linotype" w:eastAsia="Arial" w:hAnsi="Palatino Linotype" w:cs="Arial"/>
          <w:sz w:val="24"/>
          <w:szCs w:val="24"/>
        </w:rPr>
        <w:t>Wellcome</w:t>
      </w:r>
      <w:proofErr w:type="spellEnd"/>
      <w:r w:rsidRPr="00C16221">
        <w:rPr>
          <w:rFonts w:ascii="Palatino Linotype" w:eastAsia="Arial" w:hAnsi="Palatino Linotype" w:cs="Arial"/>
          <w:sz w:val="24"/>
          <w:szCs w:val="24"/>
        </w:rPr>
        <w:t xml:space="preserve"> Sanger Genomic Surveillance unit and the </w:t>
      </w:r>
      <w:proofErr w:type="spellStart"/>
      <w:r w:rsidRPr="00C16221">
        <w:rPr>
          <w:rFonts w:ascii="Palatino Linotype" w:eastAsia="Arial" w:hAnsi="Palatino Linotype" w:cs="Arial"/>
          <w:sz w:val="24"/>
          <w:szCs w:val="24"/>
        </w:rPr>
        <w:t>Wellcome</w:t>
      </w:r>
      <w:proofErr w:type="spellEnd"/>
      <w:r w:rsidRPr="00C16221">
        <w:rPr>
          <w:rFonts w:ascii="Palatino Linotype" w:eastAsia="Arial" w:hAnsi="Palatino Linotype" w:cs="Arial"/>
          <w:sz w:val="24"/>
          <w:szCs w:val="24"/>
        </w:rPr>
        <w:t xml:space="preserve"> Sanger Institute Sample Logistics, </w:t>
      </w:r>
      <w:r w:rsidR="003B12C6" w:rsidRPr="00C16221">
        <w:rPr>
          <w:rFonts w:ascii="Palatino Linotype" w:eastAsia="Arial" w:hAnsi="Palatino Linotype" w:cs="Arial"/>
          <w:sz w:val="24"/>
          <w:szCs w:val="24"/>
        </w:rPr>
        <w:t>Sequencing,</w:t>
      </w:r>
      <w:r w:rsidRPr="00C16221">
        <w:rPr>
          <w:rFonts w:ascii="Palatino Linotype" w:eastAsia="Arial" w:hAnsi="Palatino Linotype" w:cs="Arial"/>
          <w:sz w:val="24"/>
          <w:szCs w:val="24"/>
        </w:rPr>
        <w:t xml:space="preserve"> and Informatics facilities for their contributions.</w:t>
      </w:r>
    </w:p>
    <w:p w14:paraId="7D50A6F8" w14:textId="77777777" w:rsidR="003B53A1" w:rsidRDefault="0003209C" w:rsidP="00E048BB">
      <w:pPr>
        <w:spacing w:before="240" w:after="240" w:line="276" w:lineRule="auto"/>
        <w:rPr>
          <w:rFonts w:ascii="Palatino Linotype" w:eastAsia="Arial" w:hAnsi="Palatino Linotype" w:cs="Arial"/>
          <w:sz w:val="24"/>
          <w:szCs w:val="24"/>
        </w:rPr>
      </w:pPr>
      <w:r w:rsidRPr="00C16221">
        <w:rPr>
          <w:rFonts w:ascii="Palatino Linotype" w:eastAsia="Arial" w:hAnsi="Palatino Linotype" w:cs="Arial"/>
          <w:sz w:val="24"/>
          <w:szCs w:val="24"/>
        </w:rPr>
        <w:lastRenderedPageBreak/>
        <w:t xml:space="preserve">The </w:t>
      </w:r>
      <w:proofErr w:type="spellStart"/>
      <w:r w:rsidRPr="00C16221">
        <w:rPr>
          <w:rFonts w:ascii="Palatino Linotype" w:eastAsia="Arial" w:hAnsi="Palatino Linotype" w:cs="Arial"/>
          <w:sz w:val="24"/>
          <w:szCs w:val="24"/>
        </w:rPr>
        <w:t>MalariaGEN</w:t>
      </w:r>
      <w:proofErr w:type="spellEnd"/>
      <w:r w:rsidRPr="00C16221">
        <w:rPr>
          <w:rFonts w:ascii="Palatino Linotype" w:eastAsia="Arial" w:hAnsi="Palatino Linotype" w:cs="Arial"/>
          <w:sz w:val="24"/>
          <w:szCs w:val="24"/>
        </w:rPr>
        <w:t xml:space="preserve"> Vector Observatory is supported by multiple institutes and funders. The </w:t>
      </w:r>
      <w:proofErr w:type="spellStart"/>
      <w:r w:rsidRPr="00C16221">
        <w:rPr>
          <w:rFonts w:ascii="Palatino Linotype" w:eastAsia="Arial" w:hAnsi="Palatino Linotype" w:cs="Arial"/>
          <w:sz w:val="24"/>
          <w:szCs w:val="24"/>
        </w:rPr>
        <w:t>Wellcome</w:t>
      </w:r>
      <w:proofErr w:type="spellEnd"/>
      <w:r w:rsidRPr="00C16221">
        <w:rPr>
          <w:rFonts w:ascii="Palatino Linotype" w:eastAsia="Arial" w:hAnsi="Palatino Linotype" w:cs="Arial"/>
          <w:sz w:val="24"/>
          <w:szCs w:val="24"/>
        </w:rPr>
        <w:t xml:space="preserve"> Sanger Institute’s participation was supported by funding from </w:t>
      </w:r>
      <w:proofErr w:type="spellStart"/>
      <w:proofErr w:type="gramStart"/>
      <w:r w:rsidRPr="00C16221">
        <w:rPr>
          <w:rFonts w:ascii="Palatino Linotype" w:eastAsia="Arial" w:hAnsi="Palatino Linotype" w:cs="Arial"/>
          <w:sz w:val="24"/>
          <w:szCs w:val="24"/>
        </w:rPr>
        <w:t>Wellcome</w:t>
      </w:r>
      <w:proofErr w:type="spellEnd"/>
      <w:r w:rsidRPr="00C16221">
        <w:rPr>
          <w:rFonts w:ascii="Palatino Linotype" w:eastAsia="Arial" w:hAnsi="Palatino Linotype" w:cs="Arial"/>
          <w:sz w:val="24"/>
          <w:szCs w:val="24"/>
        </w:rPr>
        <w:t xml:space="preserve">  (</w:t>
      </w:r>
      <w:proofErr w:type="gramEnd"/>
      <w:r w:rsidRPr="00C16221">
        <w:rPr>
          <w:rFonts w:ascii="Palatino Linotype" w:eastAsia="Arial" w:hAnsi="Palatino Linotype" w:cs="Arial"/>
          <w:sz w:val="24"/>
          <w:szCs w:val="24"/>
        </w:rPr>
        <w:t>220540/Z/20/A, '</w:t>
      </w:r>
      <w:proofErr w:type="spellStart"/>
      <w:r w:rsidRPr="00C16221">
        <w:rPr>
          <w:rFonts w:ascii="Palatino Linotype" w:eastAsia="Arial" w:hAnsi="Palatino Linotype" w:cs="Arial"/>
          <w:sz w:val="24"/>
          <w:szCs w:val="24"/>
        </w:rPr>
        <w:t>Wellcome</w:t>
      </w:r>
      <w:proofErr w:type="spellEnd"/>
      <w:r w:rsidRPr="00C16221">
        <w:rPr>
          <w:rFonts w:ascii="Palatino Linotype" w:eastAsia="Arial" w:hAnsi="Palatino Linotype" w:cs="Arial"/>
          <w:sz w:val="24"/>
          <w:szCs w:val="24"/>
        </w:rPr>
        <w:t xml:space="preserve"> Sanger Institute Quinquennial Review 2021-2026') and the Bill &amp; Melinda Gates Foundation (INV-001927). The Liverpool School of Tropical Medicine's participation was supported by the National Institute of Allergy and Infectious Diseases ([NIAID] R01-AI116811), with additional support from the Medical Research Council (MR/P02520X/1). The latter grant is a UK-funded award and is part of the EDCTP2 programme supported by the European Union. Martin Donnelly is supported by a Royal Society Wolfson Fellowship (RSWF\FT\180003). The Pan-African Mosquito Control Association’s participation was funded by the Bill and Melinda Gates Foundation (INV-031595).</w:t>
      </w:r>
    </w:p>
    <w:p w14:paraId="3DCD9B94" w14:textId="0A4DBE89" w:rsidR="00736EC3" w:rsidRDefault="00736EC3" w:rsidP="00E048BB">
      <w:pPr>
        <w:spacing w:before="240" w:after="240" w:line="276" w:lineRule="auto"/>
        <w:rPr>
          <w:rFonts w:ascii="Palatino Linotype" w:eastAsia="Arial" w:hAnsi="Palatino Linotype" w:cs="Arial"/>
          <w:sz w:val="24"/>
          <w:szCs w:val="24"/>
        </w:rPr>
      </w:pPr>
      <w:r w:rsidRPr="00064F7E">
        <w:rPr>
          <w:rFonts w:ascii="Palatino Linotype" w:eastAsia="Arial" w:hAnsi="Palatino Linotype" w:cs="Arial"/>
          <w:sz w:val="24"/>
          <w:szCs w:val="24"/>
        </w:rPr>
        <w:t xml:space="preserve">The findings and conclusions within this publication are those of the authors and do not necessarily reflect positions or policies of the </w:t>
      </w:r>
      <w:r>
        <w:rPr>
          <w:rFonts w:ascii="Palatino Linotype" w:eastAsia="Arial" w:hAnsi="Palatino Linotype" w:cs="Arial"/>
          <w:sz w:val="24"/>
          <w:szCs w:val="24"/>
        </w:rPr>
        <w:t>funders listed above</w:t>
      </w:r>
      <w:r w:rsidRPr="00064F7E">
        <w:rPr>
          <w:rFonts w:ascii="Palatino Linotype" w:eastAsia="Arial" w:hAnsi="Palatino Linotype" w:cs="Arial"/>
          <w:sz w:val="24"/>
          <w:szCs w:val="24"/>
        </w:rPr>
        <w:t>.</w:t>
      </w:r>
    </w:p>
    <w:p w14:paraId="0CA56339" w14:textId="77777777" w:rsidR="00736EC3" w:rsidRPr="00C16221" w:rsidDel="00985CDC" w:rsidRDefault="00736EC3" w:rsidP="00E048BB">
      <w:pPr>
        <w:spacing w:before="240" w:after="240" w:line="276" w:lineRule="auto"/>
        <w:rPr>
          <w:del w:id="274" w:author="Tristan Dennis [2]" w:date="2024-04-16T09:36:00Z"/>
          <w:rFonts w:ascii="Palatino Linotype" w:eastAsia="Palatino Linotype" w:hAnsi="Palatino Linotype" w:cs="Palatino Linotype"/>
          <w:b/>
          <w:sz w:val="28"/>
          <w:szCs w:val="28"/>
        </w:rPr>
      </w:pPr>
    </w:p>
    <w:p w14:paraId="7D50A6F9" w14:textId="77777777" w:rsidR="003B53A1" w:rsidRPr="00C16221" w:rsidDel="00985CDC" w:rsidRDefault="003B53A1" w:rsidP="00E048BB">
      <w:pPr>
        <w:spacing w:line="360" w:lineRule="auto"/>
        <w:rPr>
          <w:del w:id="275" w:author="Tristan Dennis [2]" w:date="2024-04-16T09:36:00Z"/>
          <w:rFonts w:ascii="Palatino Linotype" w:eastAsia="Palatino Linotype" w:hAnsi="Palatino Linotype" w:cs="Palatino Linotype"/>
          <w:b/>
          <w:sz w:val="28"/>
          <w:szCs w:val="28"/>
        </w:rPr>
      </w:pPr>
    </w:p>
    <w:p w14:paraId="7D50A6FA" w14:textId="1EF4DE6F" w:rsidR="003B53A1" w:rsidRDefault="00D31656"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C</w:t>
      </w:r>
      <w:r w:rsidR="0003209C">
        <w:rPr>
          <w:rFonts w:ascii="Palatino Linotype" w:eastAsia="Palatino Linotype" w:hAnsi="Palatino Linotype" w:cs="Palatino Linotype"/>
          <w:b/>
          <w:sz w:val="24"/>
          <w:szCs w:val="24"/>
        </w:rPr>
        <w:t>ontributions</w:t>
      </w:r>
    </w:p>
    <w:p w14:paraId="7D50A6FB" w14:textId="0D9A321D" w:rsidR="003B53A1" w:rsidRPr="00C47B36" w:rsidRDefault="00C47B36" w:rsidP="00E048BB">
      <w:pPr>
        <w:spacing w:line="360" w:lineRule="auto"/>
        <w:rPr>
          <w:rFonts w:ascii="Palatino Linotype" w:eastAsia="Palatino Linotype" w:hAnsi="Palatino Linotype" w:cs="Palatino Linotype"/>
          <w:bCs/>
          <w:sz w:val="24"/>
          <w:szCs w:val="24"/>
        </w:rPr>
      </w:pPr>
      <w:r w:rsidRPr="00C47B36">
        <w:rPr>
          <w:rFonts w:ascii="Palatino Linotype" w:eastAsia="Palatino Linotype" w:hAnsi="Palatino Linotype" w:cs="Palatino Linotype"/>
          <w:bCs/>
          <w:sz w:val="24"/>
          <w:szCs w:val="24"/>
        </w:rPr>
        <w:t xml:space="preserve">The project was conceived and supervised by FOO, FB, and DW. Field collection was performed by JOO, IHN, HB, and GM.  Laboratory analysis, data acquisition and management, and preparing samples for whole genome sequencing were performed by JOO. Sequence QC, alignments, SNP calling, and haplotype phasing were performed by AHK, JN, CSC, and AM. JOO, BP, and TPWD </w:t>
      </w:r>
      <w:proofErr w:type="spellStart"/>
      <w:r w:rsidRPr="00C47B36">
        <w:rPr>
          <w:rFonts w:ascii="Palatino Linotype" w:eastAsia="Palatino Linotype" w:hAnsi="Palatino Linotype" w:cs="Palatino Linotype"/>
          <w:bCs/>
          <w:sz w:val="24"/>
          <w:szCs w:val="24"/>
        </w:rPr>
        <w:t>analyzed</w:t>
      </w:r>
      <w:proofErr w:type="spellEnd"/>
      <w:r w:rsidRPr="00C47B36">
        <w:rPr>
          <w:rFonts w:ascii="Palatino Linotype" w:eastAsia="Palatino Linotype" w:hAnsi="Palatino Linotype" w:cs="Palatino Linotype"/>
          <w:bCs/>
          <w:sz w:val="24"/>
          <w:szCs w:val="24"/>
        </w:rPr>
        <w:t xml:space="preserve"> the data and generated all figures and tables. The manuscript was drafted by JOO and TPWD and revised by all authors. Throughout the project, all authors have contributed key ideas that have shaped the work and the final paper.</w:t>
      </w:r>
    </w:p>
    <w:p w14:paraId="7D50A6FC" w14:textId="77777777" w:rsidR="003B53A1" w:rsidRDefault="0003209C" w:rsidP="00E048BB">
      <w:pPr>
        <w:spacing w:line="360" w:lineRule="auto"/>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Competing interests</w:t>
      </w:r>
    </w:p>
    <w:p w14:paraId="7D50A6FD" w14:textId="17F498D6" w:rsidR="003B53A1" w:rsidRPr="009756D4" w:rsidRDefault="00BC523B" w:rsidP="00E048BB">
      <w:pPr>
        <w:spacing w:line="360" w:lineRule="auto"/>
        <w:rPr>
          <w:rFonts w:ascii="Palatino Linotype" w:eastAsia="Palatino Linotype" w:hAnsi="Palatino Linotype" w:cs="Palatino Linotype"/>
          <w:bCs/>
          <w:sz w:val="24"/>
          <w:szCs w:val="24"/>
        </w:rPr>
      </w:pPr>
      <w:r w:rsidRPr="009756D4">
        <w:rPr>
          <w:rFonts w:ascii="Palatino Linotype" w:eastAsia="Palatino Linotype" w:hAnsi="Palatino Linotype" w:cs="Palatino Linotype"/>
          <w:bCs/>
          <w:sz w:val="24"/>
          <w:szCs w:val="24"/>
        </w:rPr>
        <w:t xml:space="preserve">The authors declare </w:t>
      </w:r>
      <w:r w:rsidR="00BF268C" w:rsidRPr="009756D4">
        <w:rPr>
          <w:rFonts w:ascii="Palatino Linotype" w:eastAsia="Palatino Linotype" w:hAnsi="Palatino Linotype" w:cs="Palatino Linotype"/>
          <w:bCs/>
          <w:sz w:val="24"/>
          <w:szCs w:val="24"/>
        </w:rPr>
        <w:t xml:space="preserve">no </w:t>
      </w:r>
      <w:r w:rsidR="009756D4" w:rsidRPr="009756D4">
        <w:rPr>
          <w:rFonts w:ascii="Palatino Linotype" w:eastAsia="Palatino Linotype" w:hAnsi="Palatino Linotype" w:cs="Palatino Linotype"/>
          <w:bCs/>
          <w:sz w:val="24"/>
          <w:szCs w:val="24"/>
        </w:rPr>
        <w:t>competing</w:t>
      </w:r>
      <w:r w:rsidR="00BF268C" w:rsidRPr="009756D4">
        <w:rPr>
          <w:rFonts w:ascii="Palatino Linotype" w:eastAsia="Palatino Linotype" w:hAnsi="Palatino Linotype" w:cs="Palatino Linotype"/>
          <w:bCs/>
          <w:sz w:val="24"/>
          <w:szCs w:val="24"/>
        </w:rPr>
        <w:t xml:space="preserve"> </w:t>
      </w:r>
      <w:r w:rsidR="009756D4" w:rsidRPr="009756D4">
        <w:rPr>
          <w:rFonts w:ascii="Palatino Linotype" w:eastAsia="Palatino Linotype" w:hAnsi="Palatino Linotype" w:cs="Palatino Linotype"/>
          <w:bCs/>
          <w:sz w:val="24"/>
          <w:szCs w:val="24"/>
        </w:rPr>
        <w:t>interests</w:t>
      </w:r>
      <w:r w:rsidR="009756D4">
        <w:rPr>
          <w:rFonts w:ascii="Palatino Linotype" w:eastAsia="Palatino Linotype" w:hAnsi="Palatino Linotype" w:cs="Palatino Linotype"/>
          <w:bCs/>
          <w:sz w:val="24"/>
          <w:szCs w:val="24"/>
        </w:rPr>
        <w:t>.</w:t>
      </w:r>
    </w:p>
    <w:p w14:paraId="7D50A6FE" w14:textId="77777777" w:rsidR="003B53A1" w:rsidRDefault="003B53A1" w:rsidP="00E048BB">
      <w:pPr>
        <w:spacing w:line="360" w:lineRule="auto"/>
        <w:rPr>
          <w:rFonts w:ascii="Palatino Linotype" w:eastAsia="Palatino Linotype" w:hAnsi="Palatino Linotype" w:cs="Palatino Linotype"/>
          <w:b/>
          <w:sz w:val="24"/>
          <w:szCs w:val="24"/>
        </w:rPr>
      </w:pPr>
    </w:p>
    <w:p w14:paraId="7D50A6FF" w14:textId="77777777" w:rsidR="003B53A1" w:rsidRDefault="003B53A1" w:rsidP="00E048BB">
      <w:pPr>
        <w:spacing w:line="360" w:lineRule="auto"/>
        <w:rPr>
          <w:rFonts w:ascii="Palatino Linotype" w:eastAsia="Palatino Linotype" w:hAnsi="Palatino Linotype" w:cs="Palatino Linotype"/>
          <w:sz w:val="24"/>
          <w:szCs w:val="24"/>
        </w:rPr>
      </w:pPr>
    </w:p>
    <w:p w14:paraId="7D50A700" w14:textId="77777777" w:rsidR="003B53A1" w:rsidRDefault="003B53A1" w:rsidP="00E048BB">
      <w:pPr>
        <w:spacing w:line="360" w:lineRule="auto"/>
        <w:rPr>
          <w:rFonts w:ascii="Palatino Linotype" w:eastAsia="Palatino Linotype" w:hAnsi="Palatino Linotype" w:cs="Palatino Linotype"/>
          <w:sz w:val="24"/>
          <w:szCs w:val="24"/>
        </w:rPr>
      </w:pPr>
    </w:p>
    <w:p w14:paraId="384F1604" w14:textId="77777777" w:rsidR="00C57B56" w:rsidRDefault="00C57B56" w:rsidP="00E048BB">
      <w:pPr>
        <w:spacing w:line="360" w:lineRule="auto"/>
        <w:rPr>
          <w:rFonts w:ascii="Palatino Linotype" w:eastAsia="Palatino Linotype" w:hAnsi="Palatino Linotype" w:cs="Palatino Linotype"/>
          <w:sz w:val="24"/>
          <w:szCs w:val="24"/>
        </w:rPr>
      </w:pPr>
    </w:p>
    <w:p w14:paraId="6D9D475E" w14:textId="03A6E2B9" w:rsidR="00C57B56" w:rsidRPr="001779FD" w:rsidRDefault="001779FD" w:rsidP="00E048BB">
      <w:pPr>
        <w:spacing w:line="360" w:lineRule="auto"/>
        <w:rPr>
          <w:rFonts w:ascii="Palatino Linotype" w:eastAsia="Palatino Linotype" w:hAnsi="Palatino Linotype" w:cs="Palatino Linotype"/>
          <w:b/>
          <w:bCs/>
          <w:sz w:val="24"/>
          <w:szCs w:val="24"/>
        </w:rPr>
      </w:pPr>
      <w:r w:rsidRPr="001779FD">
        <w:rPr>
          <w:rFonts w:ascii="Palatino Linotype" w:eastAsia="Palatino Linotype" w:hAnsi="Palatino Linotype" w:cs="Palatino Linotype"/>
          <w:b/>
          <w:bCs/>
          <w:sz w:val="24"/>
          <w:szCs w:val="24"/>
        </w:rPr>
        <w:lastRenderedPageBreak/>
        <w:t>References</w:t>
      </w:r>
    </w:p>
    <w:p w14:paraId="31ABB2E7" w14:textId="6F4BD0C0" w:rsidR="00F70408" w:rsidRPr="00F70408" w:rsidRDefault="00C57B56" w:rsidP="00E048BB">
      <w:pPr>
        <w:pStyle w:val="EndNoteBibliography"/>
        <w:spacing w:after="0"/>
        <w:ind w:left="720" w:hanging="720"/>
      </w:pPr>
      <w:r>
        <w:rPr>
          <w:rFonts w:ascii="Palatino Linotype" w:eastAsia="Palatino Linotype" w:hAnsi="Palatino Linotype" w:cs="Palatino Linotype"/>
          <w:sz w:val="24"/>
          <w:szCs w:val="24"/>
        </w:rPr>
        <w:fldChar w:fldCharType="begin"/>
      </w:r>
      <w:r>
        <w:rPr>
          <w:rFonts w:ascii="Palatino Linotype" w:eastAsia="Palatino Linotype" w:hAnsi="Palatino Linotype" w:cs="Palatino Linotype"/>
          <w:sz w:val="24"/>
          <w:szCs w:val="24"/>
        </w:rPr>
        <w:instrText xml:space="preserve"> ADDIN EN.REFLIST </w:instrText>
      </w:r>
      <w:r>
        <w:rPr>
          <w:rFonts w:ascii="Palatino Linotype" w:eastAsia="Palatino Linotype" w:hAnsi="Palatino Linotype" w:cs="Palatino Linotype"/>
          <w:sz w:val="24"/>
          <w:szCs w:val="24"/>
        </w:rPr>
        <w:fldChar w:fldCharType="separate"/>
      </w:r>
      <w:r w:rsidR="00F70408" w:rsidRPr="00F70408">
        <w:t>1</w:t>
      </w:r>
      <w:r w:rsidR="00F70408" w:rsidRPr="00F70408">
        <w:tab/>
        <w:t xml:space="preserve">WHO. </w:t>
      </w:r>
      <w:r w:rsidR="00F70408" w:rsidRPr="00F70408">
        <w:rPr>
          <w:i/>
        </w:rPr>
        <w:t>World malaria report 2023</w:t>
      </w:r>
      <w:r w:rsidR="00F70408" w:rsidRPr="00F70408">
        <w:t>, &lt;</w:t>
      </w:r>
      <w:hyperlink r:id="rId29" w:history="1">
        <w:r w:rsidR="00F70408" w:rsidRPr="00F70408">
          <w:rPr>
            <w:rStyle w:val="Hyperlink"/>
          </w:rPr>
          <w:t>https://www.who.int/teams/global-malaria-programme/reports/world-malaria-report-2023</w:t>
        </w:r>
      </w:hyperlink>
      <w:r w:rsidR="00F70408" w:rsidRPr="00F70408">
        <w:t>&gt; (2023).</w:t>
      </w:r>
    </w:p>
    <w:p w14:paraId="588ECF3F" w14:textId="77777777" w:rsidR="00F70408" w:rsidRPr="00F70408" w:rsidRDefault="00F70408" w:rsidP="00E048BB">
      <w:pPr>
        <w:pStyle w:val="EndNoteBibliography"/>
        <w:spacing w:after="0"/>
        <w:ind w:left="720" w:hanging="720"/>
      </w:pPr>
      <w:r w:rsidRPr="00F70408">
        <w:t>2</w:t>
      </w:r>
      <w:r w:rsidRPr="00F70408">
        <w:tab/>
        <w:t>Bhatt, S.</w:t>
      </w:r>
      <w:r w:rsidRPr="00F70408">
        <w:rPr>
          <w:i/>
        </w:rPr>
        <w:t xml:space="preserve"> et al.</w:t>
      </w:r>
      <w:r w:rsidRPr="00F70408">
        <w:t xml:space="preserve"> The effect of malaria control on Plasmodium falciparum in Africa between 2000 and 2015. </w:t>
      </w:r>
      <w:r w:rsidRPr="00F70408">
        <w:rPr>
          <w:i/>
        </w:rPr>
        <w:t>Nature</w:t>
      </w:r>
      <w:r w:rsidRPr="00F70408">
        <w:t xml:space="preserve"> </w:t>
      </w:r>
      <w:r w:rsidRPr="00F70408">
        <w:rPr>
          <w:b/>
        </w:rPr>
        <w:t>526</w:t>
      </w:r>
      <w:r w:rsidRPr="00F70408">
        <w:t>, 207- 211, doi:10.1038/nature15535 (2015).</w:t>
      </w:r>
    </w:p>
    <w:p w14:paraId="28C0FF4A" w14:textId="77777777" w:rsidR="00F70408" w:rsidRPr="00F70408" w:rsidRDefault="00F70408" w:rsidP="00E048BB">
      <w:pPr>
        <w:pStyle w:val="EndNoteBibliography"/>
        <w:spacing w:after="0"/>
        <w:ind w:left="720" w:hanging="720"/>
      </w:pPr>
      <w:r w:rsidRPr="00F70408">
        <w:t>3</w:t>
      </w:r>
      <w:r w:rsidRPr="00F70408">
        <w:tab/>
        <w:t xml:space="preserve">Berny, P. Pesticides and the intoxication of wild animals. </w:t>
      </w:r>
      <w:r w:rsidRPr="00F70408">
        <w:rPr>
          <w:i/>
        </w:rPr>
        <w:t>J Vet Pharmacol Ther</w:t>
      </w:r>
      <w:r w:rsidRPr="00F70408">
        <w:t xml:space="preserve"> </w:t>
      </w:r>
      <w:r w:rsidRPr="00F70408">
        <w:rPr>
          <w:b/>
        </w:rPr>
        <w:t>30</w:t>
      </w:r>
      <w:r w:rsidRPr="00F70408">
        <w:t>, 93-100, doi:10.1111/j.1365-2885.2007.00836.x (2007).</w:t>
      </w:r>
    </w:p>
    <w:p w14:paraId="53D7640C" w14:textId="77777777" w:rsidR="00F70408" w:rsidRPr="00F70408" w:rsidRDefault="00F70408" w:rsidP="00E048BB">
      <w:pPr>
        <w:pStyle w:val="EndNoteBibliography"/>
        <w:spacing w:after="0"/>
        <w:ind w:left="720" w:hanging="720"/>
      </w:pPr>
      <w:r w:rsidRPr="00F70408">
        <w:t>4</w:t>
      </w:r>
      <w:r w:rsidRPr="00F70408">
        <w:tab/>
        <w:t xml:space="preserve">Wurster, C. F., Jr., Wurster, D. H. &amp; Strickland, W. N. Bird Mortality after Spraying for Dutch Elm Disease with Ddt. </w:t>
      </w:r>
      <w:r w:rsidRPr="00F70408">
        <w:rPr>
          <w:i/>
        </w:rPr>
        <w:t>Science</w:t>
      </w:r>
      <w:r w:rsidRPr="00F70408">
        <w:t xml:space="preserve"> </w:t>
      </w:r>
      <w:r w:rsidRPr="00F70408">
        <w:rPr>
          <w:b/>
        </w:rPr>
        <w:t>148</w:t>
      </w:r>
      <w:r w:rsidRPr="00F70408">
        <w:t>, 90-91, doi:10.1126/science.148.3666.90 (1965).</w:t>
      </w:r>
    </w:p>
    <w:p w14:paraId="146900C2" w14:textId="77777777" w:rsidR="00F70408" w:rsidRPr="00F70408" w:rsidRDefault="00F70408" w:rsidP="00E048BB">
      <w:pPr>
        <w:pStyle w:val="EndNoteBibliography"/>
        <w:spacing w:after="0"/>
        <w:ind w:left="720" w:hanging="720"/>
      </w:pPr>
      <w:r w:rsidRPr="00F70408">
        <w:t>5</w:t>
      </w:r>
      <w:r w:rsidRPr="00F70408">
        <w:tab/>
        <w:t>Nicholson, C. C.</w:t>
      </w:r>
      <w:r w:rsidRPr="00F70408">
        <w:rPr>
          <w:i/>
        </w:rPr>
        <w:t xml:space="preserve"> et al.</w:t>
      </w:r>
      <w:r w:rsidRPr="00F70408">
        <w:t xml:space="preserve"> Pesticide use negatively affects bumble bees across European landscapes. </w:t>
      </w:r>
      <w:r w:rsidRPr="00F70408">
        <w:rPr>
          <w:i/>
        </w:rPr>
        <w:t>Nature</w:t>
      </w:r>
      <w:r w:rsidRPr="00F70408">
        <w:t>, doi:10.1038/s41586-023-06773-3 (2023).</w:t>
      </w:r>
    </w:p>
    <w:p w14:paraId="6D80AEE0" w14:textId="77777777" w:rsidR="00F70408" w:rsidRPr="00F70408" w:rsidRDefault="00F70408" w:rsidP="00E048BB">
      <w:pPr>
        <w:pStyle w:val="EndNoteBibliography"/>
        <w:spacing w:after="0"/>
        <w:ind w:left="720" w:hanging="720"/>
      </w:pPr>
      <w:r w:rsidRPr="00F70408">
        <w:t>6</w:t>
      </w:r>
      <w:r w:rsidRPr="00F70408">
        <w:tab/>
        <w:t xml:space="preserve">Douglas, M. R., Sponsler, D. B., Lonsdorf, E. V. &amp; Grozinger, C. M. County-level analysis reveals a rapidly shifting landscape of insecticide hazard to honey bees (Apis mellifera) on US farmland. </w:t>
      </w:r>
      <w:r w:rsidRPr="00F70408">
        <w:rPr>
          <w:i/>
        </w:rPr>
        <w:t>Sci Rep</w:t>
      </w:r>
      <w:r w:rsidRPr="00F70408">
        <w:t xml:space="preserve"> </w:t>
      </w:r>
      <w:r w:rsidRPr="00F70408">
        <w:rPr>
          <w:b/>
        </w:rPr>
        <w:t>10</w:t>
      </w:r>
      <w:r w:rsidRPr="00F70408">
        <w:t>, 797, doi:10.1038/s41598-019-57225-w (2020).</w:t>
      </w:r>
    </w:p>
    <w:p w14:paraId="04735616" w14:textId="77777777" w:rsidR="00F70408" w:rsidRPr="00F70408" w:rsidRDefault="00F70408" w:rsidP="00E048BB">
      <w:pPr>
        <w:pStyle w:val="EndNoteBibliography"/>
        <w:ind w:left="720" w:hanging="720"/>
      </w:pPr>
      <w:r w:rsidRPr="00F70408">
        <w:t>7</w:t>
      </w:r>
      <w:r w:rsidRPr="00F70408">
        <w:tab/>
        <w:t xml:space="preserve">Köhler, H.-R. &amp; Triebskorn, R. Wildlife Ecotoxicology of Pesticides: Can We Track Effects to the Population Level and Beyond? </w:t>
      </w:r>
      <w:r w:rsidRPr="00F70408">
        <w:rPr>
          <w:i/>
        </w:rPr>
        <w:t>Science</w:t>
      </w:r>
      <w:r w:rsidRPr="00F70408">
        <w:t xml:space="preserve"> </w:t>
      </w:r>
      <w:r w:rsidRPr="00F70408">
        <w:rPr>
          <w:b/>
        </w:rPr>
        <w:t>16</w:t>
      </w:r>
      <w:r w:rsidRPr="00F70408">
        <w:t>, 759-765</w:t>
      </w:r>
    </w:p>
    <w:p w14:paraId="1E1A1EAD" w14:textId="77777777" w:rsidR="00F70408" w:rsidRPr="00F70408" w:rsidRDefault="00F70408" w:rsidP="00E048BB">
      <w:pPr>
        <w:pStyle w:val="EndNoteBibliography"/>
        <w:spacing w:after="0"/>
        <w:ind w:left="720" w:hanging="720"/>
      </w:pPr>
      <w:r w:rsidRPr="00F70408">
        <w:t>doi:10.1126/science.1237591 (2013).</w:t>
      </w:r>
    </w:p>
    <w:p w14:paraId="2A4516C2" w14:textId="77777777" w:rsidR="00F70408" w:rsidRPr="00F70408" w:rsidRDefault="00F70408" w:rsidP="00E048BB">
      <w:pPr>
        <w:pStyle w:val="EndNoteBibliography"/>
        <w:spacing w:after="0"/>
        <w:ind w:left="720" w:hanging="720"/>
      </w:pPr>
      <w:r w:rsidRPr="00F70408">
        <w:t>8</w:t>
      </w:r>
      <w:r w:rsidRPr="00F70408">
        <w:tab/>
        <w:t xml:space="preserve">Hemingway, J. &amp; Ranson, H. Insecticide resistance in insect vectors of human disease. </w:t>
      </w:r>
      <w:r w:rsidRPr="00F70408">
        <w:rPr>
          <w:i/>
        </w:rPr>
        <w:t>Annu Rev Entomol</w:t>
      </w:r>
      <w:r w:rsidRPr="00F70408">
        <w:t xml:space="preserve"> </w:t>
      </w:r>
      <w:r w:rsidRPr="00F70408">
        <w:rPr>
          <w:b/>
        </w:rPr>
        <w:t>45</w:t>
      </w:r>
      <w:r w:rsidRPr="00F70408">
        <w:t>, 371-391, doi:10.1146/annurev.ento.45.1.371 (2000).</w:t>
      </w:r>
    </w:p>
    <w:p w14:paraId="6FA88F9E" w14:textId="77777777" w:rsidR="00F70408" w:rsidRPr="00F70408" w:rsidRDefault="00F70408" w:rsidP="00E048BB">
      <w:pPr>
        <w:pStyle w:val="EndNoteBibliography"/>
        <w:spacing w:after="0"/>
        <w:ind w:left="720" w:hanging="720"/>
      </w:pPr>
      <w:r w:rsidRPr="00F70408">
        <w:t>9</w:t>
      </w:r>
      <w:r w:rsidRPr="00F70408">
        <w:tab/>
        <w:t xml:space="preserve">Davies, T. G., Field, L. M., Usherwood, P. N. &amp; Williamson, M. S. A comparative study of voltage-gated sodium channels in the Insecta: implications for pyrethroid resistance in Anopheline and other Neopteran species. </w:t>
      </w:r>
      <w:r w:rsidRPr="00F70408">
        <w:rPr>
          <w:i/>
        </w:rPr>
        <w:t>Insect Mol Biol</w:t>
      </w:r>
      <w:r w:rsidRPr="00F70408">
        <w:t xml:space="preserve"> </w:t>
      </w:r>
      <w:r w:rsidRPr="00F70408">
        <w:rPr>
          <w:b/>
        </w:rPr>
        <w:t>16</w:t>
      </w:r>
      <w:r w:rsidRPr="00F70408">
        <w:t>, 361-375, doi:10.1111/j.1365-2583.2007.00733.x (2007).</w:t>
      </w:r>
    </w:p>
    <w:p w14:paraId="35891748" w14:textId="77777777" w:rsidR="00F70408" w:rsidRPr="00F70408" w:rsidRDefault="00F70408" w:rsidP="00E048BB">
      <w:pPr>
        <w:pStyle w:val="EndNoteBibliography"/>
        <w:spacing w:after="0"/>
        <w:ind w:left="720" w:hanging="720"/>
      </w:pPr>
      <w:r w:rsidRPr="00F70408">
        <w:t>10</w:t>
      </w:r>
      <w:r w:rsidRPr="00F70408">
        <w:tab/>
        <w:t xml:space="preserve">Busvine, J. R. Mechanism of resistance to insecticide in houseflies. </w:t>
      </w:r>
      <w:r w:rsidRPr="00F70408">
        <w:rPr>
          <w:i/>
        </w:rPr>
        <w:t>Nature</w:t>
      </w:r>
      <w:r w:rsidRPr="00F70408">
        <w:t xml:space="preserve"> </w:t>
      </w:r>
      <w:r w:rsidRPr="00F70408">
        <w:rPr>
          <w:b/>
        </w:rPr>
        <w:t>168</w:t>
      </w:r>
      <w:r w:rsidRPr="00F70408">
        <w:t>, 193-195, doi:10.1038/168193a0 (1951).</w:t>
      </w:r>
    </w:p>
    <w:p w14:paraId="53494871" w14:textId="77777777" w:rsidR="00F70408" w:rsidRPr="00F70408" w:rsidRDefault="00F70408" w:rsidP="00E048BB">
      <w:pPr>
        <w:pStyle w:val="EndNoteBibliography"/>
        <w:spacing w:after="0"/>
        <w:ind w:left="720" w:hanging="720"/>
      </w:pPr>
      <w:r w:rsidRPr="00F70408">
        <w:t>11</w:t>
      </w:r>
      <w:r w:rsidRPr="00F70408">
        <w:tab/>
        <w:t>Grigoraki, L.</w:t>
      </w:r>
      <w:r w:rsidRPr="00F70408">
        <w:rPr>
          <w:i/>
        </w:rPr>
        <w:t xml:space="preserve"> et al.</w:t>
      </w:r>
      <w:r w:rsidRPr="00F70408">
        <w:t xml:space="preserve"> CRISPR/Cas9 modified An. gambiae carrying kdr mutation L1014F functionally validate its contribution in insecticide resistance and combined effect with metabolic enzymes. </w:t>
      </w:r>
      <w:r w:rsidRPr="00F70408">
        <w:rPr>
          <w:i/>
        </w:rPr>
        <w:t>PLoS Genet</w:t>
      </w:r>
      <w:r w:rsidRPr="00F70408">
        <w:t xml:space="preserve"> </w:t>
      </w:r>
      <w:r w:rsidRPr="00F70408">
        <w:rPr>
          <w:b/>
        </w:rPr>
        <w:t>17</w:t>
      </w:r>
      <w:r w:rsidRPr="00F70408">
        <w:t>, e1009556, doi:10.1371/journal.pgen.1009556 (2021).</w:t>
      </w:r>
    </w:p>
    <w:p w14:paraId="1FEFC2A7" w14:textId="77777777" w:rsidR="00F70408" w:rsidRPr="00F70408" w:rsidRDefault="00F70408" w:rsidP="00E048BB">
      <w:pPr>
        <w:pStyle w:val="EndNoteBibliography"/>
        <w:spacing w:after="0"/>
        <w:ind w:left="720" w:hanging="720"/>
      </w:pPr>
      <w:r w:rsidRPr="00F70408">
        <w:t>12</w:t>
      </w:r>
      <w:r w:rsidRPr="00F70408">
        <w:tab/>
        <w:t>Reimer, L.</w:t>
      </w:r>
      <w:r w:rsidRPr="00F70408">
        <w:rPr>
          <w:i/>
        </w:rPr>
        <w:t xml:space="preserve"> et al.</w:t>
      </w:r>
      <w:r w:rsidRPr="00F70408">
        <w:t xml:space="preserve"> Relationship between kdr mutation and resistance to pyrethroid and DDT insecticides in natural populations of Anopheles gambiae. </w:t>
      </w:r>
      <w:r w:rsidRPr="00F70408">
        <w:rPr>
          <w:i/>
        </w:rPr>
        <w:t>J Med Entomol</w:t>
      </w:r>
      <w:r w:rsidRPr="00F70408">
        <w:t xml:space="preserve"> </w:t>
      </w:r>
      <w:r w:rsidRPr="00F70408">
        <w:rPr>
          <w:b/>
        </w:rPr>
        <w:t>45</w:t>
      </w:r>
      <w:r w:rsidRPr="00F70408">
        <w:t>, 260-266, doi:10.1603/0022-2585(2008)45[260:rbkmar]2.0.co;2 (2008).</w:t>
      </w:r>
    </w:p>
    <w:p w14:paraId="5485DBA4" w14:textId="77777777" w:rsidR="00F70408" w:rsidRPr="00F70408" w:rsidRDefault="00F70408" w:rsidP="00E048BB">
      <w:pPr>
        <w:pStyle w:val="EndNoteBibliography"/>
        <w:spacing w:after="0"/>
        <w:ind w:left="720" w:hanging="720"/>
      </w:pPr>
      <w:r w:rsidRPr="00F70408">
        <w:t>13</w:t>
      </w:r>
      <w:r w:rsidRPr="00F70408">
        <w:tab/>
        <w:t>Hemingway, J.</w:t>
      </w:r>
      <w:r w:rsidRPr="00F70408">
        <w:rPr>
          <w:i/>
        </w:rPr>
        <w:t xml:space="preserve"> et al.</w:t>
      </w:r>
      <w:r w:rsidRPr="00F70408">
        <w:t xml:space="preserve"> Averting a malaria disaster: will insecticide resistance derail malaria control? </w:t>
      </w:r>
      <w:r w:rsidRPr="00F70408">
        <w:rPr>
          <w:i/>
        </w:rPr>
        <w:t>Lancet</w:t>
      </w:r>
      <w:r w:rsidRPr="00F70408">
        <w:t xml:space="preserve"> </w:t>
      </w:r>
      <w:r w:rsidRPr="00F70408">
        <w:rPr>
          <w:b/>
        </w:rPr>
        <w:t>387</w:t>
      </w:r>
      <w:r w:rsidRPr="00F70408">
        <w:t>, 1785-1788, doi:10.1016/S0140-6736(15)00417-1 (2016).</w:t>
      </w:r>
    </w:p>
    <w:p w14:paraId="4463865B" w14:textId="77777777" w:rsidR="00F70408" w:rsidRPr="00F70408" w:rsidRDefault="00F70408" w:rsidP="00E048BB">
      <w:pPr>
        <w:pStyle w:val="EndNoteBibliography"/>
        <w:spacing w:after="0"/>
        <w:ind w:left="720" w:hanging="720"/>
      </w:pPr>
      <w:r w:rsidRPr="00F70408">
        <w:t>14</w:t>
      </w:r>
      <w:r w:rsidRPr="00F70408">
        <w:tab/>
        <w:t xml:space="preserve">Donnelly, M. J., Isaacs, A. T. &amp; Weetman, D. Identification, Validation, and Application of Molecular Diagnostics for Insecticide Resistance in Malaria Vectors. </w:t>
      </w:r>
      <w:r w:rsidRPr="00F70408">
        <w:rPr>
          <w:i/>
        </w:rPr>
        <w:t>Trends Parasitol</w:t>
      </w:r>
      <w:r w:rsidRPr="00F70408">
        <w:t xml:space="preserve"> </w:t>
      </w:r>
      <w:r w:rsidRPr="00F70408">
        <w:rPr>
          <w:b/>
        </w:rPr>
        <w:t>32</w:t>
      </w:r>
      <w:r w:rsidRPr="00F70408">
        <w:t>, 197-206, doi:10.1016/j.pt.2015.12.001 (2016).</w:t>
      </w:r>
    </w:p>
    <w:p w14:paraId="44B0E0C1" w14:textId="77777777" w:rsidR="00F70408" w:rsidRPr="00F70408" w:rsidRDefault="00F70408" w:rsidP="00E048BB">
      <w:pPr>
        <w:pStyle w:val="EndNoteBibliography"/>
        <w:spacing w:after="0"/>
        <w:ind w:left="720" w:hanging="720"/>
      </w:pPr>
      <w:r w:rsidRPr="00F70408">
        <w:t>15</w:t>
      </w:r>
      <w:r w:rsidRPr="00F70408">
        <w:tab/>
        <w:t>Msugupakulya, B. J.</w:t>
      </w:r>
      <w:r w:rsidRPr="00F70408">
        <w:rPr>
          <w:i/>
        </w:rPr>
        <w:t xml:space="preserve"> et al.</w:t>
      </w:r>
      <w:r w:rsidRPr="00F70408">
        <w:t xml:space="preserve"> Changes in contributions of different Anopheles vector species to malaria transmission in east and southern Africa from 2000 to 2022. </w:t>
      </w:r>
      <w:r w:rsidRPr="00F70408">
        <w:rPr>
          <w:i/>
        </w:rPr>
        <w:t>Parasit Vectors</w:t>
      </w:r>
      <w:r w:rsidRPr="00F70408">
        <w:t xml:space="preserve"> </w:t>
      </w:r>
      <w:r w:rsidRPr="00F70408">
        <w:rPr>
          <w:b/>
        </w:rPr>
        <w:t>16</w:t>
      </w:r>
      <w:r w:rsidRPr="00F70408">
        <w:t>, 408, doi:10.1186/s13071-023-06019-1 (2023).</w:t>
      </w:r>
    </w:p>
    <w:p w14:paraId="51925CE3" w14:textId="1318647A" w:rsidR="00F70408" w:rsidRPr="00F70408" w:rsidRDefault="00F70408" w:rsidP="00E048BB">
      <w:pPr>
        <w:pStyle w:val="EndNoteBibliography"/>
        <w:spacing w:after="0"/>
        <w:ind w:left="720" w:hanging="720"/>
      </w:pPr>
      <w:r w:rsidRPr="00F70408">
        <w:t>16</w:t>
      </w:r>
      <w:r w:rsidRPr="00F70408">
        <w:tab/>
        <w:t xml:space="preserve">UNEP. </w:t>
      </w:r>
      <w:r w:rsidRPr="00F70408">
        <w:rPr>
          <w:i/>
        </w:rPr>
        <w:t>Stockholm Convention on persistent organic pollutants (POPs)</w:t>
      </w:r>
      <w:r w:rsidRPr="00F70408">
        <w:t>, &lt;</w:t>
      </w:r>
      <w:hyperlink r:id="rId30" w:history="1">
        <w:r w:rsidRPr="00F70408">
          <w:rPr>
            <w:rStyle w:val="Hyperlink"/>
          </w:rPr>
          <w:t>https://chm.pops.int/TheConvention/Overview/TextoftheConvention/tabid/2232/Default.aspx</w:t>
        </w:r>
      </w:hyperlink>
      <w:r w:rsidRPr="00F70408">
        <w:t>&gt; (2005).</w:t>
      </w:r>
    </w:p>
    <w:p w14:paraId="2E1A41D0" w14:textId="56BAC6B8" w:rsidR="00F70408" w:rsidRPr="00F70408" w:rsidRDefault="00F70408" w:rsidP="00E048BB">
      <w:pPr>
        <w:pStyle w:val="EndNoteBibliography"/>
        <w:spacing w:after="0"/>
        <w:ind w:left="720" w:hanging="720"/>
      </w:pPr>
      <w:r w:rsidRPr="00F70408">
        <w:t>17</w:t>
      </w:r>
      <w:r w:rsidRPr="00F70408">
        <w:tab/>
        <w:t xml:space="preserve">WorldBank. </w:t>
      </w:r>
      <w:r w:rsidRPr="00F70408">
        <w:rPr>
          <w:i/>
        </w:rPr>
        <w:t>Saying Goodbye to Tanzania’s Old Pesticide Stocks</w:t>
      </w:r>
      <w:r w:rsidRPr="00F70408">
        <w:t>, &lt;</w:t>
      </w:r>
      <w:hyperlink r:id="rId31" w:history="1">
        <w:r w:rsidRPr="00F70408">
          <w:rPr>
            <w:rStyle w:val="Hyperlink"/>
          </w:rPr>
          <w:t>https://www.worldbank.org/en/news/feature/2012/09/12/saying-goodbye-to-tanzania-s-old-pesticide-stocks</w:t>
        </w:r>
      </w:hyperlink>
      <w:r w:rsidRPr="00F70408">
        <w:t>&gt; (2012).</w:t>
      </w:r>
    </w:p>
    <w:p w14:paraId="54CD118A" w14:textId="77777777" w:rsidR="00F70408" w:rsidRPr="00F70408" w:rsidRDefault="00F70408" w:rsidP="00E048BB">
      <w:pPr>
        <w:pStyle w:val="EndNoteBibliography"/>
        <w:spacing w:after="0"/>
        <w:ind w:left="720" w:hanging="720"/>
      </w:pPr>
      <w:r w:rsidRPr="00F70408">
        <w:t>18</w:t>
      </w:r>
      <w:r w:rsidRPr="00F70408">
        <w:tab/>
        <w:t xml:space="preserve">Soderlund, D. M. &amp; Knipple, D. C. The molecular biology of knockdown resistance to pyrethroid insecticides. </w:t>
      </w:r>
      <w:r w:rsidRPr="00F70408">
        <w:rPr>
          <w:i/>
        </w:rPr>
        <w:t>Insect Biochem Mol Biol</w:t>
      </w:r>
      <w:r w:rsidRPr="00F70408">
        <w:t xml:space="preserve"> </w:t>
      </w:r>
      <w:r w:rsidRPr="00F70408">
        <w:rPr>
          <w:b/>
        </w:rPr>
        <w:t>33</w:t>
      </w:r>
      <w:r w:rsidRPr="00F70408">
        <w:t>, 563-577, doi:10.1016/s0965-1748(03)00023-7 (2003).</w:t>
      </w:r>
    </w:p>
    <w:p w14:paraId="3B7F1667" w14:textId="77777777" w:rsidR="00F70408" w:rsidRPr="00F70408" w:rsidRDefault="00F70408" w:rsidP="00E048BB">
      <w:pPr>
        <w:pStyle w:val="EndNoteBibliography"/>
        <w:spacing w:after="0"/>
        <w:ind w:left="720" w:hanging="720"/>
      </w:pPr>
      <w:r w:rsidRPr="00F70408">
        <w:lastRenderedPageBreak/>
        <w:t>19</w:t>
      </w:r>
      <w:r w:rsidRPr="00F70408">
        <w:tab/>
        <w:t>Weedall, G. D.</w:t>
      </w:r>
      <w:r w:rsidRPr="00F70408">
        <w:rPr>
          <w:i/>
        </w:rPr>
        <w:t xml:space="preserve"> et al.</w:t>
      </w:r>
      <w:r w:rsidRPr="00F70408">
        <w:t xml:space="preserve"> A cytochrome P450 allele confers pyrethroid resistance on a major African malaria vector, reducing insecticide-treated bednet efficacy. </w:t>
      </w:r>
      <w:r w:rsidRPr="00F70408">
        <w:rPr>
          <w:i/>
        </w:rPr>
        <w:t>Sci Transl Med</w:t>
      </w:r>
      <w:r w:rsidRPr="00F70408">
        <w:t xml:space="preserve"> </w:t>
      </w:r>
      <w:r w:rsidRPr="00F70408">
        <w:rPr>
          <w:b/>
        </w:rPr>
        <w:t>11</w:t>
      </w:r>
      <w:r w:rsidRPr="00F70408">
        <w:t>, doi:10.1126/scitranslmed.aat7386 (2019).</w:t>
      </w:r>
    </w:p>
    <w:p w14:paraId="6C319DBB" w14:textId="77777777" w:rsidR="00F70408" w:rsidRPr="00F70408" w:rsidRDefault="00F70408" w:rsidP="00E048BB">
      <w:pPr>
        <w:pStyle w:val="EndNoteBibliography"/>
        <w:spacing w:after="0"/>
        <w:ind w:left="720" w:hanging="720"/>
      </w:pPr>
      <w:r w:rsidRPr="00F70408">
        <w:t>20</w:t>
      </w:r>
      <w:r w:rsidRPr="00F70408">
        <w:tab/>
        <w:t xml:space="preserve">Coetzee, M. &amp; Koekemoer, L. L. Molecular systematics and insecticide resistance in the major African malaria vector Anopheles funestus. </w:t>
      </w:r>
      <w:r w:rsidRPr="00F70408">
        <w:rPr>
          <w:i/>
        </w:rPr>
        <w:t>Annu Rev Entomol</w:t>
      </w:r>
      <w:r w:rsidRPr="00F70408">
        <w:t xml:space="preserve"> </w:t>
      </w:r>
      <w:r w:rsidRPr="00F70408">
        <w:rPr>
          <w:b/>
        </w:rPr>
        <w:t>58</w:t>
      </w:r>
      <w:r w:rsidRPr="00F70408">
        <w:t>, 393-412, doi:10.1146/annurev-ento-120811-153628 (2013).</w:t>
      </w:r>
    </w:p>
    <w:p w14:paraId="41AFDD9B" w14:textId="54E21958" w:rsidR="00F70408" w:rsidRPr="00F70408" w:rsidRDefault="00F70408" w:rsidP="00E048BB">
      <w:pPr>
        <w:pStyle w:val="EndNoteBibliography"/>
        <w:spacing w:after="0"/>
        <w:ind w:left="720" w:hanging="720"/>
      </w:pPr>
      <w:r w:rsidRPr="00F70408">
        <w:t>21</w:t>
      </w:r>
      <w:r w:rsidRPr="00F70408">
        <w:tab/>
        <w:t xml:space="preserve">WHO. </w:t>
      </w:r>
      <w:r w:rsidRPr="00F70408">
        <w:rPr>
          <w:i/>
        </w:rPr>
        <w:t>Guidelines for malaria</w:t>
      </w:r>
      <w:r w:rsidRPr="00F70408">
        <w:t>, &lt;</w:t>
      </w:r>
      <w:hyperlink r:id="rId32" w:anchor="/guideline/LwRMXj/rec/j7Krlj" w:history="1">
        <w:r w:rsidRPr="00F70408">
          <w:rPr>
            <w:rStyle w:val="Hyperlink"/>
          </w:rPr>
          <w:t>https://app.magicapp.org/#/guideline/LwRMXj/rec/j7Krlj</w:t>
        </w:r>
      </w:hyperlink>
      <w:r w:rsidRPr="00F70408">
        <w:t>&gt; (2023).</w:t>
      </w:r>
    </w:p>
    <w:p w14:paraId="21E3A300" w14:textId="77777777" w:rsidR="00F70408" w:rsidRPr="00F70408" w:rsidRDefault="00F70408" w:rsidP="00E048BB">
      <w:pPr>
        <w:pStyle w:val="EndNoteBibliography"/>
        <w:spacing w:after="0"/>
        <w:ind w:left="720" w:hanging="720"/>
      </w:pPr>
      <w:r w:rsidRPr="00F70408">
        <w:t>22</w:t>
      </w:r>
      <w:r w:rsidRPr="00F70408">
        <w:tab/>
        <w:t xml:space="preserve">Rinkevich, F. D., Du, Y. &amp; Dong, K. Diversity and Convergence of Sodium Channel Mutations Involved in Resistance to Pyrethroids. </w:t>
      </w:r>
      <w:r w:rsidRPr="00F70408">
        <w:rPr>
          <w:i/>
        </w:rPr>
        <w:t>Pestic Biochem Physiol</w:t>
      </w:r>
      <w:r w:rsidRPr="00F70408">
        <w:t xml:space="preserve"> </w:t>
      </w:r>
      <w:r w:rsidRPr="00F70408">
        <w:rPr>
          <w:b/>
        </w:rPr>
        <w:t>106</w:t>
      </w:r>
      <w:r w:rsidRPr="00F70408">
        <w:t>, 93-100, doi:10.1016/j.pestbp.2013.02.007 (2013).</w:t>
      </w:r>
    </w:p>
    <w:p w14:paraId="36096E1D" w14:textId="77777777" w:rsidR="00F70408" w:rsidRPr="00F70408" w:rsidRDefault="00F70408" w:rsidP="00E048BB">
      <w:pPr>
        <w:pStyle w:val="EndNoteBibliography"/>
        <w:spacing w:after="0"/>
        <w:ind w:left="720" w:hanging="720"/>
      </w:pPr>
      <w:r w:rsidRPr="00F70408">
        <w:t>23</w:t>
      </w:r>
      <w:r w:rsidRPr="00F70408">
        <w:tab/>
        <w:t xml:space="preserve">Irving, H. &amp; Wondji, C. S. Investigating knockdown resistance (kdr) mechanism against pyrethroids/DDT in the malaria vector Anopheles funestus across Africa. </w:t>
      </w:r>
      <w:r w:rsidRPr="00F70408">
        <w:rPr>
          <w:i/>
        </w:rPr>
        <w:t>BMC Genet</w:t>
      </w:r>
      <w:r w:rsidRPr="00F70408">
        <w:t xml:space="preserve"> </w:t>
      </w:r>
      <w:r w:rsidRPr="00F70408">
        <w:rPr>
          <w:b/>
        </w:rPr>
        <w:t>18</w:t>
      </w:r>
      <w:r w:rsidRPr="00F70408">
        <w:t>, 76, doi:10.1186/s12863-017-0539-x (2017).</w:t>
      </w:r>
    </w:p>
    <w:p w14:paraId="03BD3664" w14:textId="77777777" w:rsidR="00F70408" w:rsidRPr="00F70408" w:rsidRDefault="00F70408" w:rsidP="00E048BB">
      <w:pPr>
        <w:pStyle w:val="EndNoteBibliography"/>
        <w:spacing w:after="0"/>
        <w:ind w:left="720" w:hanging="720"/>
      </w:pPr>
      <w:r w:rsidRPr="00F70408">
        <w:t>24</w:t>
      </w:r>
      <w:r w:rsidRPr="00F70408">
        <w:tab/>
        <w:t>Hancock, P. A.</w:t>
      </w:r>
      <w:r w:rsidRPr="00F70408">
        <w:rPr>
          <w:i/>
        </w:rPr>
        <w:t xml:space="preserve"> et al.</w:t>
      </w:r>
      <w:r w:rsidRPr="00F70408">
        <w:t xml:space="preserve"> Modelling spatiotemporal trends in the frequency of genetic mutations conferring insecticide target-site resistance in African mosquito malaria vector species. </w:t>
      </w:r>
      <w:r w:rsidRPr="00F70408">
        <w:rPr>
          <w:i/>
        </w:rPr>
        <w:t>BMC Biol</w:t>
      </w:r>
      <w:r w:rsidRPr="00F70408">
        <w:t xml:space="preserve"> </w:t>
      </w:r>
      <w:r w:rsidRPr="00F70408">
        <w:rPr>
          <w:b/>
        </w:rPr>
        <w:t>20</w:t>
      </w:r>
      <w:r w:rsidRPr="00F70408">
        <w:t>, 46, doi:10.1186/s12915-022-01242-1 (2022).</w:t>
      </w:r>
    </w:p>
    <w:p w14:paraId="3907A70C" w14:textId="77777777" w:rsidR="00F70408" w:rsidRPr="00F70408" w:rsidRDefault="00F70408" w:rsidP="00E048BB">
      <w:pPr>
        <w:pStyle w:val="EndNoteBibliography"/>
        <w:spacing w:after="0"/>
        <w:ind w:left="720" w:hanging="720"/>
      </w:pPr>
      <w:r w:rsidRPr="00F70408">
        <w:t>25</w:t>
      </w:r>
      <w:r w:rsidRPr="00F70408">
        <w:tab/>
        <w:t>Clarkson, C. S.</w:t>
      </w:r>
      <w:r w:rsidRPr="00F70408">
        <w:rPr>
          <w:i/>
        </w:rPr>
        <w:t xml:space="preserve"> et al.</w:t>
      </w:r>
      <w:r w:rsidRPr="00F70408">
        <w:t xml:space="preserve"> The genetic architecture of target-site resistance to pyrethroid insecticides in the African malaria vectors Anopheles gambiae and Anopheles coluzzii. </w:t>
      </w:r>
      <w:r w:rsidRPr="00F70408">
        <w:rPr>
          <w:i/>
        </w:rPr>
        <w:t>Mol Ecol</w:t>
      </w:r>
      <w:r w:rsidRPr="00F70408">
        <w:t xml:space="preserve"> </w:t>
      </w:r>
      <w:r w:rsidRPr="00F70408">
        <w:rPr>
          <w:b/>
        </w:rPr>
        <w:t>30</w:t>
      </w:r>
      <w:r w:rsidRPr="00F70408">
        <w:t>, 5303-5317, doi:10.1111/mec.15845 (2021).</w:t>
      </w:r>
    </w:p>
    <w:p w14:paraId="211BB16D" w14:textId="77777777" w:rsidR="00F70408" w:rsidRPr="00F70408" w:rsidRDefault="00F70408" w:rsidP="00E048BB">
      <w:pPr>
        <w:pStyle w:val="EndNoteBibliography"/>
        <w:spacing w:after="0"/>
        <w:ind w:left="720" w:hanging="720"/>
      </w:pPr>
      <w:r w:rsidRPr="00F70408">
        <w:t>26</w:t>
      </w:r>
      <w:r w:rsidRPr="00F70408">
        <w:tab/>
        <w:t>Mitchell, S. N.</w:t>
      </w:r>
      <w:r w:rsidRPr="00F70408">
        <w:rPr>
          <w:i/>
        </w:rPr>
        <w:t xml:space="preserve"> et al.</w:t>
      </w:r>
      <w:r w:rsidRPr="00F70408">
        <w:t xml:space="preserve"> Metabolic and target-site mechanisms combine to confer strong DDT resistance in Anopheles gambiae. </w:t>
      </w:r>
      <w:r w:rsidRPr="00F70408">
        <w:rPr>
          <w:i/>
        </w:rPr>
        <w:t>PLoS One</w:t>
      </w:r>
      <w:r w:rsidRPr="00F70408">
        <w:t xml:space="preserve"> </w:t>
      </w:r>
      <w:r w:rsidRPr="00F70408">
        <w:rPr>
          <w:b/>
        </w:rPr>
        <w:t>9</w:t>
      </w:r>
      <w:r w:rsidRPr="00F70408">
        <w:t>, e92662, doi:10.1371/journal.pone.0092662 (2014).</w:t>
      </w:r>
    </w:p>
    <w:p w14:paraId="57A593BE" w14:textId="77777777" w:rsidR="00F70408" w:rsidRPr="00F70408" w:rsidRDefault="00F70408" w:rsidP="00E048BB">
      <w:pPr>
        <w:pStyle w:val="EndNoteBibliography"/>
        <w:spacing w:after="0"/>
        <w:ind w:left="720" w:hanging="720"/>
      </w:pPr>
      <w:r w:rsidRPr="00F70408">
        <w:t>27</w:t>
      </w:r>
      <w:r w:rsidRPr="00F70408">
        <w:tab/>
        <w:t xml:space="preserve">Williamson, M. S., Martinez-Torres, D., Hick, C. A. &amp; Devonshire, A. L. Identification of mutations in the housefly para-type sodium channel gene associated with knockdown resistance (kdr) to pyrethroid insecticides. </w:t>
      </w:r>
      <w:r w:rsidRPr="00F70408">
        <w:rPr>
          <w:i/>
        </w:rPr>
        <w:t>Mol Gen Genet</w:t>
      </w:r>
      <w:r w:rsidRPr="00F70408">
        <w:t xml:space="preserve"> </w:t>
      </w:r>
      <w:r w:rsidRPr="00F70408">
        <w:rPr>
          <w:b/>
        </w:rPr>
        <w:t>252</w:t>
      </w:r>
      <w:r w:rsidRPr="00F70408">
        <w:t>, 51-60, doi:10.1007/bf02173204 (1996).</w:t>
      </w:r>
    </w:p>
    <w:p w14:paraId="7CE9460B" w14:textId="77777777" w:rsidR="00F70408" w:rsidRPr="00F70408" w:rsidRDefault="00F70408" w:rsidP="00E048BB">
      <w:pPr>
        <w:pStyle w:val="EndNoteBibliography"/>
        <w:spacing w:after="0"/>
        <w:ind w:left="720" w:hanging="720"/>
      </w:pPr>
      <w:r w:rsidRPr="00F70408">
        <w:t>28</w:t>
      </w:r>
      <w:r w:rsidRPr="00F70408">
        <w:tab/>
        <w:t>Ranson, H.</w:t>
      </w:r>
      <w:r w:rsidRPr="00F70408">
        <w:rPr>
          <w:i/>
        </w:rPr>
        <w:t xml:space="preserve"> et al.</w:t>
      </w:r>
      <w:r w:rsidRPr="00F70408">
        <w:t xml:space="preserve"> Identification of a point mutation in the voltage-gated sodium channel gene of Kenyan Anopheles gambiae associated with resistance to DDT and pyrethroids. </w:t>
      </w:r>
      <w:r w:rsidRPr="00F70408">
        <w:rPr>
          <w:i/>
        </w:rPr>
        <w:t>Insect Mol Biol</w:t>
      </w:r>
      <w:r w:rsidRPr="00F70408">
        <w:t xml:space="preserve"> </w:t>
      </w:r>
      <w:r w:rsidRPr="00F70408">
        <w:rPr>
          <w:b/>
        </w:rPr>
        <w:t>9</w:t>
      </w:r>
      <w:r w:rsidRPr="00F70408">
        <w:t>, 491-497, doi:10.1046/j.1365-2583.2000.00209.x (2000).</w:t>
      </w:r>
    </w:p>
    <w:p w14:paraId="1BB2A2F4" w14:textId="77777777" w:rsidR="00F70408" w:rsidRPr="00F70408" w:rsidRDefault="00F70408" w:rsidP="00E048BB">
      <w:pPr>
        <w:pStyle w:val="EndNoteBibliography"/>
        <w:spacing w:after="0"/>
        <w:ind w:left="720" w:hanging="720"/>
      </w:pPr>
      <w:r w:rsidRPr="00F70408">
        <w:t>29</w:t>
      </w:r>
      <w:r w:rsidRPr="00F70408">
        <w:tab/>
        <w:t>Martinez-Torres, D.</w:t>
      </w:r>
      <w:r w:rsidRPr="00F70408">
        <w:rPr>
          <w:i/>
        </w:rPr>
        <w:t xml:space="preserve"> et al.</w:t>
      </w:r>
      <w:r w:rsidRPr="00F70408">
        <w:t xml:space="preserve"> Molecular characterization of pyrethroid knockdown resistance (kdr) in the major malaria vector Anopheles gambiae s.s. </w:t>
      </w:r>
      <w:r w:rsidRPr="00F70408">
        <w:rPr>
          <w:i/>
        </w:rPr>
        <w:t>Insect Mol Biol</w:t>
      </w:r>
      <w:r w:rsidRPr="00F70408">
        <w:t xml:space="preserve"> </w:t>
      </w:r>
      <w:r w:rsidRPr="00F70408">
        <w:rPr>
          <w:b/>
        </w:rPr>
        <w:t>7</w:t>
      </w:r>
      <w:r w:rsidRPr="00F70408">
        <w:t>, 179-184, doi:10.1046/j.1365-2583.1998.72062.x (1998).</w:t>
      </w:r>
    </w:p>
    <w:p w14:paraId="4370332E" w14:textId="77777777" w:rsidR="00F70408" w:rsidRPr="00F70408" w:rsidRDefault="00F70408" w:rsidP="00E048BB">
      <w:pPr>
        <w:pStyle w:val="EndNoteBibliography"/>
        <w:spacing w:after="0"/>
        <w:ind w:left="720" w:hanging="720"/>
      </w:pPr>
      <w:r w:rsidRPr="00F70408">
        <w:t>30</w:t>
      </w:r>
      <w:r w:rsidRPr="00F70408">
        <w:tab/>
        <w:t xml:space="preserve">Rogers, A. R. &amp; Huff, C. Linkage disequilibrium between loci with unknown phase. </w:t>
      </w:r>
      <w:r w:rsidRPr="00F70408">
        <w:rPr>
          <w:i/>
        </w:rPr>
        <w:t>Genetics</w:t>
      </w:r>
      <w:r w:rsidRPr="00F70408">
        <w:t xml:space="preserve"> </w:t>
      </w:r>
      <w:r w:rsidRPr="00F70408">
        <w:rPr>
          <w:b/>
        </w:rPr>
        <w:t>182</w:t>
      </w:r>
      <w:r w:rsidRPr="00F70408">
        <w:t>, 839-844, doi:10.1534/genetics.108.093153 (2009).</w:t>
      </w:r>
    </w:p>
    <w:p w14:paraId="37A06A4A" w14:textId="77777777" w:rsidR="00F70408" w:rsidRPr="00F70408" w:rsidRDefault="00F70408" w:rsidP="00E048BB">
      <w:pPr>
        <w:pStyle w:val="EndNoteBibliography"/>
        <w:spacing w:after="0"/>
        <w:ind w:left="720" w:hanging="720"/>
      </w:pPr>
      <w:r w:rsidRPr="00F70408">
        <w:t>31</w:t>
      </w:r>
      <w:r w:rsidRPr="00F70408">
        <w:tab/>
        <w:t>Lynd, A.</w:t>
      </w:r>
      <w:r w:rsidRPr="00F70408">
        <w:rPr>
          <w:i/>
        </w:rPr>
        <w:t xml:space="preserve"> et al.</w:t>
      </w:r>
      <w:r w:rsidRPr="00F70408">
        <w:t xml:space="preserve"> LLIN Evaluation in Uganda Project (LLINEUP) - Plasmodium infection prevalence and genotypic markers of insecticide resistance in Anopheles vectors from 48 districts of Uganda. </w:t>
      </w:r>
      <w:r w:rsidRPr="00F70408">
        <w:rPr>
          <w:i/>
        </w:rPr>
        <w:t>medRxiv</w:t>
      </w:r>
      <w:r w:rsidRPr="00F70408">
        <w:t>, doi:10.1101/2023.07.31.23293323 (2023).</w:t>
      </w:r>
    </w:p>
    <w:p w14:paraId="07C21B97" w14:textId="77777777" w:rsidR="00F70408" w:rsidRPr="00F70408" w:rsidRDefault="00F70408" w:rsidP="00E048BB">
      <w:pPr>
        <w:pStyle w:val="EndNoteBibliography"/>
        <w:spacing w:after="0"/>
        <w:ind w:left="720" w:hanging="720"/>
      </w:pPr>
      <w:r w:rsidRPr="00F70408">
        <w:t>32</w:t>
      </w:r>
      <w:r w:rsidRPr="00F70408">
        <w:tab/>
        <w:t>Kaindoa, E. W.</w:t>
      </w:r>
      <w:r w:rsidRPr="00F70408">
        <w:rPr>
          <w:i/>
        </w:rPr>
        <w:t xml:space="preserve"> et al.</w:t>
      </w:r>
      <w:r w:rsidRPr="00F70408">
        <w:t xml:space="preserve"> Interventions that effectively target Anopheles funestus mosquitoes could significantly improve control of persistent malaria transmission in south-eastern Tanzania. </w:t>
      </w:r>
      <w:r w:rsidRPr="00F70408">
        <w:rPr>
          <w:i/>
        </w:rPr>
        <w:t>PLoS One</w:t>
      </w:r>
      <w:r w:rsidRPr="00F70408">
        <w:t xml:space="preserve"> </w:t>
      </w:r>
      <w:r w:rsidRPr="00F70408">
        <w:rPr>
          <w:b/>
        </w:rPr>
        <w:t>12</w:t>
      </w:r>
      <w:r w:rsidRPr="00F70408">
        <w:t>, e0177807, doi:10.1371/journal.pone.0177807 (2017).</w:t>
      </w:r>
    </w:p>
    <w:p w14:paraId="41A8CF70" w14:textId="77777777" w:rsidR="00F70408" w:rsidRPr="00F70408" w:rsidRDefault="00F70408" w:rsidP="00E048BB">
      <w:pPr>
        <w:pStyle w:val="EndNoteBibliography"/>
        <w:spacing w:after="0"/>
        <w:ind w:left="720" w:hanging="720"/>
      </w:pPr>
      <w:r w:rsidRPr="00F70408">
        <w:t>33</w:t>
      </w:r>
      <w:r w:rsidRPr="00F70408">
        <w:tab/>
        <w:t>Weedall, G. D.</w:t>
      </w:r>
      <w:r w:rsidRPr="00F70408">
        <w:rPr>
          <w:i/>
        </w:rPr>
        <w:t xml:space="preserve"> et al.</w:t>
      </w:r>
      <w:r w:rsidRPr="00F70408">
        <w:t xml:space="preserve"> A cytochrome P450 allele confers pyrethroid resistance on a major African malaria vector, reducing insecticide-treated bednet efficacy. </w:t>
      </w:r>
      <w:r w:rsidRPr="00F70408">
        <w:rPr>
          <w:i/>
        </w:rPr>
        <w:t>Sci. Transl. Med</w:t>
      </w:r>
      <w:r w:rsidRPr="00F70408">
        <w:t xml:space="preserve"> (2019).</w:t>
      </w:r>
    </w:p>
    <w:p w14:paraId="30F8C7D9" w14:textId="77777777" w:rsidR="00F70408" w:rsidRPr="00F70408" w:rsidRDefault="00F70408" w:rsidP="00E048BB">
      <w:pPr>
        <w:pStyle w:val="EndNoteBibliography"/>
        <w:spacing w:after="0"/>
        <w:ind w:left="720" w:hanging="720"/>
      </w:pPr>
      <w:r w:rsidRPr="00F70408">
        <w:t>34</w:t>
      </w:r>
      <w:r w:rsidRPr="00F70408">
        <w:tab/>
        <w:t xml:space="preserve">Oxborough, R. M. Trends in US President's Malaria Initiative-funded indoor residual spray coverage and insecticide choice in sub-Saharan Africa (2008-2015): urgent need for affordable, long-lasting insecticides. </w:t>
      </w:r>
      <w:r w:rsidRPr="00F70408">
        <w:rPr>
          <w:i/>
        </w:rPr>
        <w:t>Malar J</w:t>
      </w:r>
      <w:r w:rsidRPr="00F70408">
        <w:t xml:space="preserve"> </w:t>
      </w:r>
      <w:r w:rsidRPr="00F70408">
        <w:rPr>
          <w:b/>
        </w:rPr>
        <w:t>15</w:t>
      </w:r>
      <w:r w:rsidRPr="00F70408">
        <w:t>, 146, doi:10.1186/s12936-016-1201-1 (2016).</w:t>
      </w:r>
    </w:p>
    <w:p w14:paraId="4D3CA403" w14:textId="05C9BAD6" w:rsidR="00F70408" w:rsidRPr="00F70408" w:rsidRDefault="00F70408" w:rsidP="00E048BB">
      <w:pPr>
        <w:pStyle w:val="EndNoteBibliography"/>
        <w:spacing w:after="0"/>
        <w:ind w:left="720" w:hanging="720"/>
      </w:pPr>
      <w:r w:rsidRPr="00F70408">
        <w:t>35</w:t>
      </w:r>
      <w:r w:rsidRPr="00F70408">
        <w:tab/>
        <w:t xml:space="preserve">FAO. </w:t>
      </w:r>
      <w:r w:rsidRPr="00F70408">
        <w:rPr>
          <w:i/>
        </w:rPr>
        <w:t xml:space="preserve">Prevention and disposal of obsolete pesticides </w:t>
      </w:r>
      <w:r w:rsidRPr="00F70408">
        <w:t>&lt;</w:t>
      </w:r>
      <w:hyperlink r:id="rId33" w:history="1">
        <w:r w:rsidRPr="00F70408">
          <w:rPr>
            <w:rStyle w:val="Hyperlink"/>
          </w:rPr>
          <w:t>https://www.fao.org/agriculture/crops/obsolete-pesticides/where-stocks/africa-stocks/en/</w:t>
        </w:r>
      </w:hyperlink>
      <w:r w:rsidRPr="00F70408">
        <w:t>&gt; (2005).</w:t>
      </w:r>
    </w:p>
    <w:p w14:paraId="481D7190" w14:textId="7D5A8995" w:rsidR="00F70408" w:rsidRPr="00F70408" w:rsidRDefault="00F70408" w:rsidP="00E048BB">
      <w:pPr>
        <w:pStyle w:val="EndNoteBibliography"/>
        <w:spacing w:after="0"/>
        <w:ind w:left="720" w:hanging="720"/>
      </w:pPr>
      <w:r w:rsidRPr="00F70408">
        <w:lastRenderedPageBreak/>
        <w:t>36</w:t>
      </w:r>
      <w:r w:rsidRPr="00F70408">
        <w:tab/>
        <w:t xml:space="preserve">UNEP. </w:t>
      </w:r>
      <w:r w:rsidRPr="00F70408">
        <w:rPr>
          <w:i/>
        </w:rPr>
        <w:t>National Implementation Plans</w:t>
      </w:r>
      <w:r w:rsidRPr="00F70408">
        <w:t>, &lt;</w:t>
      </w:r>
      <w:hyperlink r:id="rId34" w:history="1">
        <w:r w:rsidRPr="00F70408">
          <w:rPr>
            <w:rStyle w:val="Hyperlink"/>
          </w:rPr>
          <w:t>https://www.pops.int/Implementation/NationalImplementationPlans/NIPTransmission/tabid/253/Default.aspx</w:t>
        </w:r>
      </w:hyperlink>
      <w:r w:rsidRPr="00F70408">
        <w:t>&gt; (2005).</w:t>
      </w:r>
    </w:p>
    <w:p w14:paraId="3E0E91DB" w14:textId="521A1B48" w:rsidR="00F70408" w:rsidRPr="00F70408" w:rsidRDefault="00F70408" w:rsidP="00E048BB">
      <w:pPr>
        <w:pStyle w:val="EndNoteBibliography"/>
        <w:spacing w:after="0"/>
        <w:ind w:left="720" w:hanging="720"/>
      </w:pPr>
      <w:r w:rsidRPr="00F70408">
        <w:t>37</w:t>
      </w:r>
      <w:r w:rsidRPr="00F70408">
        <w:tab/>
        <w:t xml:space="preserve">WorldBank. </w:t>
      </w:r>
      <w:r w:rsidRPr="00F70408">
        <w:rPr>
          <w:i/>
        </w:rPr>
        <w:t>Africa Stockpiles Program Project Performance and Assessment Report</w:t>
      </w:r>
      <w:r w:rsidRPr="00F70408">
        <w:t>, &lt;chrome-</w:t>
      </w:r>
      <w:hyperlink r:id="rId35" w:history="1">
        <w:r w:rsidRPr="00F70408">
          <w:rPr>
            <w:rStyle w:val="Hyperlink"/>
          </w:rPr>
          <w:t>https://documents1.worldbank.org/curated/en/168841477341223021/pdf/108524-PPAR-PUBLIC.pdf</w:t>
        </w:r>
      </w:hyperlink>
      <w:r w:rsidRPr="00F70408">
        <w:t>&gt; (2016).</w:t>
      </w:r>
    </w:p>
    <w:p w14:paraId="6CA6064F" w14:textId="77777777" w:rsidR="00F70408" w:rsidRPr="00F70408" w:rsidRDefault="00F70408" w:rsidP="00E048BB">
      <w:pPr>
        <w:pStyle w:val="EndNoteBibliography"/>
        <w:spacing w:after="0"/>
        <w:ind w:left="720" w:hanging="720"/>
      </w:pPr>
      <w:r w:rsidRPr="00F70408">
        <w:t>38</w:t>
      </w:r>
      <w:r w:rsidRPr="00F70408">
        <w:tab/>
        <w:t xml:space="preserve">Elibariki, R. &amp; Maguta, M. M. Status of pesticides pollution in Tanzania - A review. </w:t>
      </w:r>
      <w:r w:rsidRPr="00F70408">
        <w:rPr>
          <w:i/>
        </w:rPr>
        <w:t>Chemosphere</w:t>
      </w:r>
      <w:r w:rsidRPr="00F70408">
        <w:t xml:space="preserve"> </w:t>
      </w:r>
      <w:r w:rsidRPr="00F70408">
        <w:rPr>
          <w:b/>
        </w:rPr>
        <w:t>178</w:t>
      </w:r>
      <w:r w:rsidRPr="00F70408">
        <w:t>, 154-164, doi:10.1016/j.chemosphere.2017.03.036 (2017).</w:t>
      </w:r>
    </w:p>
    <w:p w14:paraId="7BE4B921" w14:textId="77777777" w:rsidR="00F70408" w:rsidRPr="00F70408" w:rsidRDefault="00F70408" w:rsidP="00E048BB">
      <w:pPr>
        <w:pStyle w:val="EndNoteBibliography"/>
        <w:spacing w:after="0"/>
        <w:ind w:left="720" w:hanging="720"/>
      </w:pPr>
      <w:r w:rsidRPr="00F70408">
        <w:t>39</w:t>
      </w:r>
      <w:r w:rsidRPr="00F70408">
        <w:tab/>
        <w:t xml:space="preserve">Carson, R. </w:t>
      </w:r>
      <w:r w:rsidRPr="00F70408">
        <w:rPr>
          <w:i/>
        </w:rPr>
        <w:t>Silent Spring</w:t>
      </w:r>
      <w:r w:rsidRPr="00F70408">
        <w:t>.  (Mariner Books Classics; Anniversary edition, 1962).</w:t>
      </w:r>
    </w:p>
    <w:p w14:paraId="038EE93E" w14:textId="77777777" w:rsidR="00F70408" w:rsidRPr="00F70408" w:rsidRDefault="00F70408" w:rsidP="00E048BB">
      <w:pPr>
        <w:pStyle w:val="EndNoteBibliography"/>
        <w:spacing w:after="0"/>
        <w:ind w:left="720" w:hanging="720"/>
      </w:pPr>
      <w:r w:rsidRPr="00F70408">
        <w:t>40</w:t>
      </w:r>
      <w:r w:rsidRPr="00F70408">
        <w:tab/>
        <w:t>Ayala, D.</w:t>
      </w:r>
      <w:r w:rsidRPr="00F70408">
        <w:rPr>
          <w:i/>
        </w:rPr>
        <w:t xml:space="preserve"> et al.</w:t>
      </w:r>
      <w:r w:rsidRPr="00F70408">
        <w:t xml:space="preserve"> The genome sequence of the malaria mosquito, Anopheles funestus, Giles, 1900. </w:t>
      </w:r>
      <w:r w:rsidRPr="00F70408">
        <w:rPr>
          <w:i/>
        </w:rPr>
        <w:t>Wellcome Open Res</w:t>
      </w:r>
      <w:r w:rsidRPr="00F70408">
        <w:t xml:space="preserve"> </w:t>
      </w:r>
      <w:r w:rsidRPr="00F70408">
        <w:rPr>
          <w:b/>
        </w:rPr>
        <w:t>7</w:t>
      </w:r>
      <w:r w:rsidRPr="00F70408">
        <w:t>, 287, doi:10.12688/wellcomeopenres.18445.2 (2022).</w:t>
      </w:r>
    </w:p>
    <w:p w14:paraId="7E2F7C45" w14:textId="77777777" w:rsidR="00F70408" w:rsidRPr="00F70408" w:rsidRDefault="00F70408" w:rsidP="00E048BB">
      <w:pPr>
        <w:pStyle w:val="EndNoteBibliography"/>
        <w:spacing w:after="0"/>
        <w:ind w:left="720" w:hanging="720"/>
      </w:pPr>
      <w:r w:rsidRPr="00F70408">
        <w:t>41</w:t>
      </w:r>
      <w:r w:rsidRPr="00F70408">
        <w:tab/>
        <w:t xml:space="preserve">Harris, A. M., Garud, N. R. &amp; DeGiorgio, M. Detection and Classification of Hard and Soft Sweeps from Unphased Genotypes by Multilocus Genotype Identity. </w:t>
      </w:r>
      <w:r w:rsidRPr="00F70408">
        <w:rPr>
          <w:i/>
        </w:rPr>
        <w:t>Genetics</w:t>
      </w:r>
      <w:r w:rsidRPr="00F70408">
        <w:t xml:space="preserve"> </w:t>
      </w:r>
      <w:r w:rsidRPr="00F70408">
        <w:rPr>
          <w:b/>
        </w:rPr>
        <w:t>210</w:t>
      </w:r>
      <w:r w:rsidRPr="00F70408">
        <w:t>, 1429-1452, doi:10.1534/genetics.118.301502 (2018).</w:t>
      </w:r>
    </w:p>
    <w:p w14:paraId="529F67DB" w14:textId="77777777" w:rsidR="00F70408" w:rsidRPr="00F70408" w:rsidRDefault="00F70408" w:rsidP="00E048BB">
      <w:pPr>
        <w:pStyle w:val="EndNoteBibliography"/>
        <w:spacing w:after="0"/>
        <w:ind w:left="720" w:hanging="720"/>
      </w:pPr>
      <w:r w:rsidRPr="00F70408">
        <w:t>42</w:t>
      </w:r>
      <w:r w:rsidRPr="00F70408">
        <w:tab/>
        <w:t xml:space="preserve">Waskom, M. L. seaborn: statistical data visualization </w:t>
      </w:r>
      <w:r w:rsidRPr="00F70408">
        <w:rPr>
          <w:i/>
        </w:rPr>
        <w:t>Journal of Open Source Software</w:t>
      </w:r>
      <w:r w:rsidRPr="00F70408">
        <w:t xml:space="preserve"> </w:t>
      </w:r>
      <w:r w:rsidRPr="00F70408">
        <w:rPr>
          <w:b/>
        </w:rPr>
        <w:t>6</w:t>
      </w:r>
      <w:r w:rsidRPr="00F70408">
        <w:t>, 3021, doi:DOI: 10.21105/joss.03021 (2021).</w:t>
      </w:r>
    </w:p>
    <w:p w14:paraId="2848443D" w14:textId="77777777" w:rsidR="00F70408" w:rsidRPr="00F70408" w:rsidRDefault="00F70408" w:rsidP="00E048BB">
      <w:pPr>
        <w:pStyle w:val="EndNoteBibliography"/>
        <w:ind w:left="720" w:hanging="720"/>
      </w:pPr>
      <w:r w:rsidRPr="00F70408">
        <w:t>43</w:t>
      </w:r>
      <w:r w:rsidRPr="00F70408">
        <w:tab/>
        <w:t xml:space="preserve">Koekemoer, L. L., Kamau, L., Hunt, R. H. &amp; Coetzee, M. A cocktail polymerase chain reaction assay to identify members of the Anopheles funestus (Diptera: Culicidae) group. </w:t>
      </w:r>
      <w:r w:rsidRPr="00F70408">
        <w:rPr>
          <w:i/>
        </w:rPr>
        <w:t>Am J Trop Med Hyg</w:t>
      </w:r>
      <w:r w:rsidRPr="00F70408">
        <w:t xml:space="preserve"> </w:t>
      </w:r>
      <w:r w:rsidRPr="00F70408">
        <w:rPr>
          <w:b/>
        </w:rPr>
        <w:t>66</w:t>
      </w:r>
      <w:r w:rsidRPr="00F70408">
        <w:t>, 804-811, doi:10.4269/ajtmh.2002.66.804 (2002).</w:t>
      </w:r>
    </w:p>
    <w:p w14:paraId="21FB9A85" w14:textId="48600FBB" w:rsidR="002B188C" w:rsidRDefault="00C57B56" w:rsidP="00E048BB">
      <w:pPr>
        <w:spacing w:line="360" w:lineRule="auto"/>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fldChar w:fldCharType="end"/>
      </w:r>
    </w:p>
    <w:sectPr w:rsidR="002B188C">
      <w:pgSz w:w="11906" w:h="16838"/>
      <w:pgMar w:top="1440" w:right="1440" w:bottom="1440" w:left="1440" w:header="708" w:footer="708" w:gutter="0"/>
      <w:lnNumType w:countBy="1" w:restart="continuous"/>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el Ouma Odero (PGR)" w:date="2024-03-26T23:24:00Z" w:initials="JOO(">
    <w:p w14:paraId="10B4D7B0" w14:textId="77777777" w:rsidR="008902FF" w:rsidRDefault="007873FB" w:rsidP="008902FF">
      <w:r>
        <w:rPr>
          <w:rStyle w:val="CommentReference"/>
        </w:rPr>
        <w:annotationRef/>
      </w:r>
      <w:r w:rsidR="008902FF">
        <w:rPr>
          <w:sz w:val="20"/>
          <w:szCs w:val="20"/>
        </w:rPr>
        <w:t>Journal allow 135 characters maximum. Now at 109</w:t>
      </w:r>
    </w:p>
  </w:comment>
  <w:comment w:id="1" w:author="Joel Ouma Odero (PGR)" w:date="2024-03-26T23:29:00Z" w:initials="JOO(">
    <w:p w14:paraId="13DCEC01" w14:textId="77777777" w:rsidR="007532C2" w:rsidRDefault="007532C2" w:rsidP="007532C2">
      <w:r>
        <w:rPr>
          <w:rStyle w:val="CommentReference"/>
        </w:rPr>
        <w:annotationRef/>
      </w:r>
      <w:r>
        <w:rPr>
          <w:color w:val="000000"/>
          <w:sz w:val="20"/>
          <w:szCs w:val="20"/>
        </w:rPr>
        <w:t>150 word limit here</w:t>
      </w:r>
    </w:p>
  </w:comment>
  <w:comment w:id="4" w:author="Joel Ouma Odero (PGR)" w:date="2024-04-18T21:43:00Z" w:initials="JOO(">
    <w:p w14:paraId="1E900E98" w14:textId="77777777" w:rsidR="006D30B8" w:rsidRDefault="006D30B8" w:rsidP="006D30B8">
      <w:r>
        <w:rPr>
          <w:rStyle w:val="CommentReference"/>
        </w:rPr>
        <w:annotationRef/>
      </w:r>
      <w:r>
        <w:rPr>
          <w:i/>
          <w:iCs/>
          <w:color w:val="000000"/>
          <w:sz w:val="20"/>
          <w:szCs w:val="20"/>
        </w:rPr>
        <w:t>This one-sentence summary provides a snapshot of your research for non-specialist readers and will be used to promote your article if accepted for publication. These should complement rather than repeat the title. Enter the required 125-character (or less including spaces) teaser in the field in the submission portal</w:t>
      </w:r>
      <w:r>
        <w:rPr>
          <w:color w:val="000000"/>
          <w:sz w:val="20"/>
          <w:szCs w:val="20"/>
        </w:rPr>
        <w:t>.</w:t>
      </w:r>
    </w:p>
    <w:p w14:paraId="6887BB6E" w14:textId="77777777" w:rsidR="006D30B8" w:rsidRDefault="006D30B8" w:rsidP="006D30B8"/>
  </w:comment>
  <w:comment w:id="24" w:author="Tristan Dennis" w:date="2024-04-16T12:33:00Z" w:initials="TD">
    <w:p w14:paraId="4D26131B" w14:textId="77777777" w:rsidR="008A0F30" w:rsidRDefault="008A0F30" w:rsidP="008A0F30">
      <w:r>
        <w:rPr>
          <w:rStyle w:val="CommentReference"/>
        </w:rPr>
        <w:annotationRef/>
      </w:r>
      <w:r>
        <w:rPr>
          <w:sz w:val="20"/>
          <w:szCs w:val="20"/>
        </w:rPr>
        <w:t>Add Protopopoff, Mosha, Ngufor papers on PBO, Chlorfenapyr and PPF  </w:t>
      </w:r>
    </w:p>
  </w:comment>
  <w:comment w:id="25" w:author="Tristan Dennis" w:date="2024-04-16T12:34:00Z" w:initials="TD">
    <w:p w14:paraId="02C86B89" w14:textId="77777777" w:rsidR="008A0F30" w:rsidRDefault="008A0F30" w:rsidP="008A0F30">
      <w:r>
        <w:rPr>
          <w:rStyle w:val="CommentReference"/>
        </w:rPr>
        <w:annotationRef/>
      </w:r>
      <w:hyperlink r:id="rId1" w:history="1">
        <w:r w:rsidRPr="00420EBB">
          <w:rPr>
            <w:rStyle w:val="Hyperlink"/>
            <w:sz w:val="20"/>
            <w:szCs w:val="20"/>
          </w:rPr>
          <w:t>https://www.thelancet.com/journals/laninf/article/PIIS1473-3099(23)00420-6/fulltext</w:t>
        </w:r>
      </w:hyperlink>
    </w:p>
    <w:p w14:paraId="5DD209E9" w14:textId="77777777" w:rsidR="008A0F30" w:rsidRDefault="008A0F30" w:rsidP="008A0F30"/>
    <w:p w14:paraId="5DD310C1" w14:textId="77777777" w:rsidR="008A0F30" w:rsidRPr="00420EBB" w:rsidRDefault="00000000" w:rsidP="008A0F30">
      <w:pPr>
        <w:rPr>
          <w:rStyle w:val="Hyperlink"/>
        </w:rPr>
      </w:pPr>
      <w:hyperlink r:id="rId2" w:history="1">
        <w:r w:rsidR="008A0F30" w:rsidRPr="00420EBB">
          <w:rPr>
            <w:rStyle w:val="Hyperlink"/>
            <w:sz w:val="20"/>
            <w:szCs w:val="20"/>
          </w:rPr>
          <w:t>https://www.thelancet.com/journals/lancet/article/PIIS0140-6736(21)02499-5/fulltext?rss=yes&amp;sf163018506=1</w:t>
        </w:r>
      </w:hyperlink>
      <w:r w:rsidR="008A0F30">
        <w:fldChar w:fldCharType="begin"/>
      </w:r>
      <w:r w:rsidR="008A0F30">
        <w:instrText>HYPERLINK "https://www.thelancet.com/journals/lancet/article/PIIS0140-6736(21)02499-5/fulltext?rss=yes&amp;sf163018506=1"</w:instrText>
      </w:r>
      <w:r w:rsidR="008A0F30">
        <w:fldChar w:fldCharType="separate"/>
      </w:r>
    </w:p>
    <w:p w14:paraId="0536962E" w14:textId="77777777" w:rsidR="008A0F30" w:rsidRPr="00420EBB" w:rsidRDefault="008A0F30" w:rsidP="008A0F30">
      <w:pPr>
        <w:rPr>
          <w:rStyle w:val="Hyperlink"/>
        </w:rPr>
      </w:pPr>
    </w:p>
    <w:p w14:paraId="6357C11F" w14:textId="77777777" w:rsidR="008A0F30" w:rsidRDefault="008A0F30" w:rsidP="008A0F30">
      <w:r>
        <w:fldChar w:fldCharType="end"/>
      </w:r>
      <w:hyperlink r:id="rId3" w:history="1">
        <w:r w:rsidRPr="00420EBB">
          <w:rPr>
            <w:rStyle w:val="Hyperlink"/>
            <w:sz w:val="20"/>
            <w:szCs w:val="20"/>
          </w:rPr>
          <w:t>https://www.nature.com/articles/s41598-020-69109-5</w:t>
        </w:r>
      </w:hyperlink>
    </w:p>
  </w:comment>
  <w:comment w:id="32" w:author="Tristan Dennis" w:date="2024-04-16T12:19:00Z" w:initials="TD">
    <w:p w14:paraId="08CE9DB1" w14:textId="2A44AB20" w:rsidR="009C5F50" w:rsidRDefault="009C5F50" w:rsidP="009C5F50">
      <w:r>
        <w:rPr>
          <w:rStyle w:val="CommentReference"/>
        </w:rPr>
        <w:annotationRef/>
      </w:r>
      <w:hyperlink r:id="rId4" w:history="1">
        <w:r w:rsidRPr="001F4835">
          <w:rPr>
            <w:rStyle w:val="Hyperlink"/>
            <w:sz w:val="20"/>
            <w:szCs w:val="20"/>
          </w:rPr>
          <w:t>https://pubmed.ncbi.nlm.nih.gov/26750864/</w:t>
        </w:r>
        <w:r w:rsidRPr="001F4835">
          <w:rPr>
            <w:rStyle w:val="Hyperlink"/>
            <w:rFonts w:ascii="MS Gothic" w:eastAsia="MS Gothic" w:hAnsi="MS Gothic" w:cs="MS Gothic" w:hint="eastAsia"/>
            <w:sz w:val="20"/>
            <w:szCs w:val="20"/>
          </w:rPr>
          <w:t>  </w:t>
        </w:r>
      </w:hyperlink>
      <w:hyperlink r:id="rId5" w:history="1">
        <w:r w:rsidRPr="001F4835">
          <w:rPr>
            <w:rStyle w:val="Hyperlink"/>
            <w:sz w:val="20"/>
            <w:szCs w:val="20"/>
          </w:rPr>
          <w:t>https://www.nature.com/articles/s41467-023-40693-0</w:t>
        </w:r>
      </w:hyperlink>
    </w:p>
    <w:p w14:paraId="798437AF" w14:textId="77777777" w:rsidR="009C5F50" w:rsidRDefault="009C5F50" w:rsidP="009C5F50"/>
    <w:p w14:paraId="6059311A" w14:textId="77777777" w:rsidR="009C5F50" w:rsidRDefault="009C5F50" w:rsidP="009C5F50"/>
    <w:p w14:paraId="58BDAE4D" w14:textId="77777777" w:rsidR="009C5F50" w:rsidRDefault="00000000" w:rsidP="009C5F50">
      <w:hyperlink r:id="rId6" w:history="1">
        <w:r w:rsidR="009C5F50" w:rsidRPr="001F4835">
          <w:rPr>
            <w:rStyle w:val="Hyperlink"/>
            <w:sz w:val="20"/>
            <w:szCs w:val="20"/>
          </w:rPr>
          <w:t>https://www.malariagen.net/project/anopheles-gambiae-genomic-surveillance-project/</w:t>
        </w:r>
      </w:hyperlink>
    </w:p>
  </w:comment>
  <w:comment w:id="33" w:author="Tristan Dennis" w:date="2024-04-16T12:21:00Z" w:initials="TD">
    <w:p w14:paraId="7FD4A379" w14:textId="77777777" w:rsidR="009C5F50" w:rsidRDefault="009C5F50" w:rsidP="009C5F50">
      <w:r>
        <w:rPr>
          <w:rStyle w:val="CommentReference"/>
        </w:rPr>
        <w:annotationRef/>
      </w:r>
      <w:r>
        <w:rPr>
          <w:sz w:val="20"/>
          <w:szCs w:val="20"/>
        </w:rPr>
        <w:t>Hemingway, J. et al. Averting a malaria disaster: will insecticide resistance derail malaria control? Lancet 387, 1785-1788, doi:10.1016/S0140-6736(15)00417-1 (2016).</w:t>
      </w:r>
    </w:p>
    <w:p w14:paraId="1B90618E" w14:textId="77777777" w:rsidR="009C5F50" w:rsidRDefault="009C5F50" w:rsidP="009C5F50">
      <w:r>
        <w:rPr>
          <w:sz w:val="20"/>
          <w:szCs w:val="20"/>
        </w:rPr>
        <w:t>  </w:t>
      </w:r>
    </w:p>
  </w:comment>
  <w:comment w:id="46" w:author="Francesco Baldini" w:date="2024-05-01T15:40:00Z" w:initials="FB">
    <w:p w14:paraId="51DDBC2E" w14:textId="77777777" w:rsidR="00655BF5" w:rsidRDefault="00655BF5" w:rsidP="00655BF5">
      <w:r>
        <w:rPr>
          <w:rStyle w:val="CommentReference"/>
        </w:rPr>
        <w:annotationRef/>
      </w:r>
      <w:r>
        <w:rPr>
          <w:color w:val="000000"/>
          <w:sz w:val="20"/>
          <w:szCs w:val="20"/>
        </w:rPr>
        <w:t>1A has to come before 1B</w:t>
      </w:r>
    </w:p>
  </w:comment>
  <w:comment w:id="47" w:author="Joel Ouma Odero (PGR)" w:date="2024-03-26T11:18:00Z" w:initials="JOO(">
    <w:p w14:paraId="06324BF3" w14:textId="3D135B13" w:rsidR="00617C27" w:rsidRDefault="00617C27" w:rsidP="00617C27">
      <w:r>
        <w:rPr>
          <w:rStyle w:val="CommentReference"/>
        </w:rPr>
        <w:annotationRef/>
      </w:r>
      <w:r>
        <w:rPr>
          <w:color w:val="000000"/>
          <w:sz w:val="20"/>
          <w:szCs w:val="20"/>
        </w:rPr>
        <w:t>https://www.researchsquare.com/article/rs-4118444/v1</w:t>
      </w:r>
    </w:p>
  </w:comment>
  <w:comment w:id="62" w:author="Francesco Baldini" w:date="2024-05-01T15:41:00Z" w:initials="FB">
    <w:p w14:paraId="5B6C5AFC" w14:textId="77777777" w:rsidR="00655BF5" w:rsidRDefault="00655BF5" w:rsidP="00655BF5">
      <w:r>
        <w:rPr>
          <w:rStyle w:val="CommentReference"/>
        </w:rPr>
        <w:annotationRef/>
      </w:r>
      <w:r>
        <w:rPr>
          <w:color w:val="000000"/>
          <w:sz w:val="20"/>
          <w:szCs w:val="20"/>
        </w:rPr>
        <w:t>do we need this? Maybe just say in all regions</w:t>
      </w:r>
    </w:p>
  </w:comment>
  <w:comment w:id="71" w:author="Joel Ouma Odero (PGR)" w:date="2024-04-23T18:24:00Z" w:initials="JOO(">
    <w:p w14:paraId="735C6542" w14:textId="25F0136B" w:rsidR="00C142BC" w:rsidRDefault="00C142BC" w:rsidP="00C142BC">
      <w:r>
        <w:rPr>
          <w:rStyle w:val="CommentReference"/>
        </w:rPr>
        <w:annotationRef/>
      </w:r>
      <w:r>
        <w:rPr>
          <w:color w:val="000000"/>
          <w:sz w:val="20"/>
          <w:szCs w:val="20"/>
        </w:rPr>
        <w:t>Add refs</w:t>
      </w:r>
    </w:p>
  </w:comment>
  <w:comment w:id="78" w:author="Francesco Baldini" w:date="2024-05-01T15:42:00Z" w:initials="FB">
    <w:p w14:paraId="1D0BD29D" w14:textId="77777777" w:rsidR="00655BF5" w:rsidRDefault="00655BF5" w:rsidP="00655BF5">
      <w:r>
        <w:rPr>
          <w:rStyle w:val="CommentReference"/>
        </w:rPr>
        <w:annotationRef/>
      </w:r>
      <w:r>
        <w:rPr>
          <w:sz w:val="20"/>
          <w:szCs w:val="20"/>
        </w:rPr>
        <w:t>D can’t come before C. Might need to rearrange the figure and relabel the panels or simply change C to D and vice versa in the figure leaving the same positions</w:t>
      </w:r>
    </w:p>
  </w:comment>
  <w:comment w:id="89" w:author="Joel Ouma Odero (PGR)" w:date="2024-04-23T18:24:00Z" w:initials="JOO(">
    <w:p w14:paraId="7E3A09C2" w14:textId="77777777" w:rsidR="00655BF5" w:rsidRDefault="00655BF5" w:rsidP="00655BF5">
      <w:r>
        <w:rPr>
          <w:rStyle w:val="CommentReference"/>
        </w:rPr>
        <w:annotationRef/>
      </w:r>
      <w:r>
        <w:rPr>
          <w:color w:val="000000"/>
          <w:sz w:val="20"/>
          <w:szCs w:val="20"/>
        </w:rPr>
        <w:t>Add refs</w:t>
      </w:r>
    </w:p>
  </w:comment>
  <w:comment w:id="80" w:author="Francesco Baldini" w:date="2024-05-01T15:52:00Z" w:initials="FB">
    <w:p w14:paraId="03F68C8E" w14:textId="77777777" w:rsidR="00D71989" w:rsidRDefault="00D71989" w:rsidP="00D71989">
      <w:r>
        <w:rPr>
          <w:rStyle w:val="CommentReference"/>
        </w:rPr>
        <w:annotationRef/>
      </w:r>
      <w:r>
        <w:rPr>
          <w:color w:val="000000"/>
          <w:sz w:val="20"/>
          <w:szCs w:val="20"/>
        </w:rPr>
        <w:t xml:space="preserve">I moved here as above was out of context, but probably not very good here either… </w:t>
      </w:r>
    </w:p>
  </w:comment>
  <w:comment w:id="97" w:author="Joel Ouma Odero (PGR)" w:date="2024-04-01T10:52:00Z" w:initials="JOO(">
    <w:p w14:paraId="3843FCD0" w14:textId="3D37AE16" w:rsidR="008A51C2" w:rsidRDefault="008A51C2" w:rsidP="008A51C2">
      <w:r>
        <w:rPr>
          <w:rStyle w:val="CommentReference"/>
        </w:rPr>
        <w:annotationRef/>
      </w:r>
      <w:r>
        <w:rPr>
          <w:sz w:val="20"/>
          <w:szCs w:val="20"/>
        </w:rPr>
        <w:t>https://www.researchsquare.com/article/rs-4118444/v1</w:t>
      </w:r>
    </w:p>
  </w:comment>
  <w:comment w:id="102" w:author="Francesco Baldini" w:date="2024-05-01T15:53:00Z" w:initials="FB">
    <w:p w14:paraId="5545884A" w14:textId="77777777" w:rsidR="00D71989" w:rsidRDefault="00D71989" w:rsidP="00D71989">
      <w:r>
        <w:rPr>
          <w:rStyle w:val="CommentReference"/>
        </w:rPr>
        <w:annotationRef/>
      </w:r>
      <w:r>
        <w:rPr>
          <w:color w:val="000000"/>
          <w:sz w:val="20"/>
          <w:szCs w:val="20"/>
        </w:rPr>
        <w:t xml:space="preserve">you haven’t described 1C yet… </w:t>
      </w:r>
    </w:p>
  </w:comment>
  <w:comment w:id="163" w:author="Francesco Baldini" w:date="2024-05-01T15:57:00Z" w:initials="FB">
    <w:p w14:paraId="3E23E6CA" w14:textId="77777777" w:rsidR="007404B9" w:rsidRDefault="007404B9" w:rsidP="007404B9">
      <w:r>
        <w:rPr>
          <w:rStyle w:val="CommentReference"/>
        </w:rPr>
        <w:annotationRef/>
      </w:r>
      <w:r>
        <w:rPr>
          <w:color w:val="000000"/>
          <w:sz w:val="20"/>
          <w:szCs w:val="20"/>
        </w:rPr>
        <w:t>you might need to move this to figure 3 then</w:t>
      </w:r>
    </w:p>
  </w:comment>
  <w:comment w:id="192" w:author="Francesco Baldini" w:date="2024-05-01T15:56:00Z" w:initials="FB">
    <w:p w14:paraId="2981FE1B" w14:textId="77777777" w:rsidR="00B36E48" w:rsidRDefault="00B36E48" w:rsidP="00B36E48">
      <w:r>
        <w:rPr>
          <w:rStyle w:val="CommentReference"/>
        </w:rPr>
        <w:annotationRef/>
      </w:r>
      <w:r>
        <w:rPr>
          <w:color w:val="000000"/>
          <w:sz w:val="20"/>
          <w:szCs w:val="20"/>
        </w:rPr>
        <w:t>make sure figure and captions are well spaced from text. It can be annoying to scroll the caption and don’t understand where is the text and where is the caption</w:t>
      </w:r>
    </w:p>
  </w:comment>
  <w:comment w:id="196" w:author="Francesco Baldini" w:date="2024-05-01T15:57:00Z" w:initials="FB">
    <w:p w14:paraId="60F369A4" w14:textId="77777777" w:rsidR="00B36E48" w:rsidRDefault="00B36E48" w:rsidP="00B36E48">
      <w:r>
        <w:rPr>
          <w:rStyle w:val="CommentReference"/>
        </w:rPr>
        <w:annotationRef/>
      </w:r>
      <w:r>
        <w:rPr>
          <w:color w:val="000000"/>
          <w:sz w:val="20"/>
          <w:szCs w:val="20"/>
        </w:rPr>
        <w:t>you might need to move this to figure 3 then</w:t>
      </w:r>
    </w:p>
  </w:comment>
  <w:comment w:id="234" w:author="Francesco Baldini" w:date="2024-05-01T16:02:00Z" w:initials="FB">
    <w:p w14:paraId="0C3639F1" w14:textId="77777777" w:rsidR="00B36E48" w:rsidRDefault="00B36E48" w:rsidP="00B36E48">
      <w:r>
        <w:rPr>
          <w:rStyle w:val="CommentReference"/>
        </w:rPr>
        <w:annotationRef/>
      </w:r>
      <w:r>
        <w:rPr>
          <w:color w:val="000000"/>
          <w:sz w:val="20"/>
          <w:szCs w:val="20"/>
        </w:rPr>
        <w:t>I would remove these. Just list all hypotheses and then make a call on what is more likely</w:t>
      </w:r>
    </w:p>
  </w:comment>
  <w:comment w:id="240" w:author="Joel Ouma Odero (PGR)" w:date="2024-04-08T17:38:00Z" w:initials="JOO(">
    <w:p w14:paraId="7B4FD4C8" w14:textId="520B8905" w:rsidR="004717CA" w:rsidRDefault="004717CA" w:rsidP="004717CA">
      <w:pPr>
        <w:rPr>
          <w:sz w:val="20"/>
          <w:szCs w:val="20"/>
        </w:rPr>
      </w:pPr>
      <w:r>
        <w:rPr>
          <w:rStyle w:val="CommentReference"/>
        </w:rPr>
        <w:annotationRef/>
      </w:r>
    </w:p>
    <w:p w14:paraId="40A2FE18" w14:textId="77777777" w:rsidR="004717CA" w:rsidRDefault="00000000" w:rsidP="004717CA">
      <w:hyperlink r:id="rId7" w:history="1">
        <w:r w:rsidR="004717CA" w:rsidRPr="00E54D12">
          <w:rPr>
            <w:rStyle w:val="Hyperlink"/>
            <w:sz w:val="20"/>
            <w:szCs w:val="20"/>
            <w:highlight w:val="white"/>
          </w:rPr>
          <w:t>https://endmalaria.org/sites/default/files/3.6.%20Tanzania%20IRS%20Mandike_0.pdf</w:t>
        </w:r>
      </w:hyperlink>
    </w:p>
    <w:p w14:paraId="47FAC37F" w14:textId="77777777" w:rsidR="004717CA" w:rsidRDefault="004717CA" w:rsidP="004717CA"/>
  </w:comment>
  <w:comment w:id="242" w:author="Francesco Baldini" w:date="2024-05-01T16:03:00Z" w:initials="FB">
    <w:p w14:paraId="136674C3" w14:textId="77777777" w:rsidR="00B36E48" w:rsidRDefault="00B36E48" w:rsidP="00B36E48">
      <w:r>
        <w:rPr>
          <w:rStyle w:val="CommentReference"/>
        </w:rPr>
        <w:annotationRef/>
      </w:r>
      <w:r>
        <w:rPr>
          <w:color w:val="000000"/>
          <w:sz w:val="20"/>
          <w:szCs w:val="20"/>
        </w:rPr>
        <w:t>this should be 1A if you present first in the text</w:t>
      </w:r>
    </w:p>
  </w:comment>
  <w:comment w:id="249" w:author="Joel Ouma Odero (PGR)" w:date="2024-04-08T19:02:00Z" w:initials="JOO(">
    <w:p w14:paraId="52FA56C3" w14:textId="370FC9ED" w:rsidR="001B413F" w:rsidRDefault="00656814" w:rsidP="001B413F">
      <w:r>
        <w:rPr>
          <w:rStyle w:val="CommentReference"/>
        </w:rPr>
        <w:annotationRef/>
      </w:r>
      <w:hyperlink r:id="rId8" w:history="1">
        <w:r w:rsidR="001B413F" w:rsidRPr="00F104E7">
          <w:rPr>
            <w:rStyle w:val="Hyperlink"/>
            <w:sz w:val="20"/>
            <w:szCs w:val="20"/>
          </w:rPr>
          <w:t>https://www.google.com/url?sa=i&amp;url=https%3A%2F%2Fedepot.wur.nl%2F394164&amp;psig=AOvVaw2l4Ap5ETMCWcv5iDullA6t&amp;ust=1712678534317000&amp;source=images&amp;cd=vfe&amp;opi=89978449&amp;ved=0CAgQr5oMahcKEwiw0efu_rKFAxUAAAAAHQAAAAAQBA</w:t>
        </w:r>
      </w:hyperlink>
    </w:p>
    <w:p w14:paraId="68DF588B" w14:textId="77777777" w:rsidR="001B413F" w:rsidRDefault="001B413F" w:rsidP="001B413F"/>
    <w:p w14:paraId="5B54C74D" w14:textId="77777777" w:rsidR="001B413F" w:rsidRDefault="00000000" w:rsidP="001B413F">
      <w:hyperlink r:id="rId9" w:history="1">
        <w:r w:rsidR="001B413F" w:rsidRPr="00F104E7">
          <w:rPr>
            <w:rStyle w:val="Hyperlink"/>
            <w:sz w:val="20"/>
            <w:szCs w:val="20"/>
          </w:rPr>
          <w:t>chrome-extension://efaidnbmnnnibpcajpcglclefindmkaj/https://documents1.worldbank.org/curated/en/191501468008710695/pdf/E19430v60EA0P100Report0ASP0Tanzania.pdf</w:t>
        </w:r>
      </w:hyperlink>
    </w:p>
    <w:p w14:paraId="01877B7E" w14:textId="77777777" w:rsidR="001B413F" w:rsidRDefault="001B413F" w:rsidP="001B413F"/>
  </w:comment>
  <w:comment w:id="259" w:author="Joel Ouma Odero (PGR)" w:date="2024-04-08T19:17:00Z" w:initials="JOO(">
    <w:p w14:paraId="2A4A7E27" w14:textId="5B48A44A" w:rsidR="001847FD" w:rsidRDefault="001847FD" w:rsidP="001847FD">
      <w:r>
        <w:rPr>
          <w:rStyle w:val="CommentReference"/>
        </w:rPr>
        <w:annotationRef/>
      </w:r>
      <w:r>
        <w:rPr>
          <w:color w:val="000000"/>
          <w:sz w:val="20"/>
          <w:szCs w:val="20"/>
        </w:rPr>
        <w:t>https://www.sciencedirect.com/science/article/pii/S0045653514009151</w:t>
      </w:r>
    </w:p>
  </w:comment>
  <w:comment w:id="263" w:author="Joel Ouma Odero (PGR)" w:date="2024-04-16T10:55:00Z" w:initials="JOO(">
    <w:p w14:paraId="75F67428" w14:textId="77777777" w:rsidR="00AA29BB" w:rsidRDefault="00AA29BB" w:rsidP="00AA29BB">
      <w:r>
        <w:rPr>
          <w:rStyle w:val="CommentReference"/>
        </w:rPr>
        <w:annotationRef/>
      </w:r>
      <w:r>
        <w:rPr>
          <w:sz w:val="20"/>
          <w:szCs w:val="20"/>
        </w:rPr>
        <w:t>https://www.google.com/url?sa=i&amp;url=https%3A%2F%2Fedepot.wur.nl%2F394164&amp;psig=AOvVaw2l4Ap5ETMCWcv5iDullA6t&amp;ust=1712678534317000&amp;source=images&amp;cd=vfe&amp;opi=89978449&amp;ved=0CAgQr5oMahcKEwiw0efu_rKFAxUAAAAAHQAAAAAQBA</w:t>
      </w:r>
    </w:p>
  </w:comment>
  <w:comment w:id="272" w:author="Francesco Baldini" w:date="2024-05-01T16:06:00Z" w:initials="FB">
    <w:p w14:paraId="4D315BBB" w14:textId="77777777" w:rsidR="002722FB" w:rsidRDefault="002722FB" w:rsidP="002722FB">
      <w:r>
        <w:rPr>
          <w:rStyle w:val="CommentReference"/>
        </w:rPr>
        <w:annotationRef/>
      </w:r>
      <w:r>
        <w:rPr>
          <w:color w:val="000000"/>
          <w:sz w:val="20"/>
          <w:szCs w:val="20"/>
        </w:rPr>
        <w:t>this is very nice discussion, but possibly a bit long. If you can find a way to synthesise it’d be great (maybe giving less details on stockpile etc)</w:t>
      </w:r>
    </w:p>
  </w:comment>
  <w:comment w:id="273" w:author="Tristan Dennis [2]" w:date="2024-05-03T15:53:00Z" w:initials="TD">
    <w:p w14:paraId="235443F6" w14:textId="77777777" w:rsidR="00BD30C2" w:rsidRDefault="00BD30C2" w:rsidP="00BD30C2">
      <w:r>
        <w:rPr>
          <w:rStyle w:val="CommentReference"/>
        </w:rPr>
        <w:annotationRef/>
      </w:r>
      <w:r>
        <w:rPr>
          <w:sz w:val="20"/>
          <w:szCs w:val="20"/>
        </w:rPr>
        <w:t>given it a bit of a haircut now 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B4D7B0" w15:done="0"/>
  <w15:commentEx w15:paraId="13DCEC01" w15:done="0"/>
  <w15:commentEx w15:paraId="6887BB6E" w15:done="0"/>
  <w15:commentEx w15:paraId="4D26131B" w15:done="0"/>
  <w15:commentEx w15:paraId="6357C11F" w15:paraIdParent="4D26131B" w15:done="0"/>
  <w15:commentEx w15:paraId="58BDAE4D" w15:done="0"/>
  <w15:commentEx w15:paraId="1B90618E" w15:paraIdParent="58BDAE4D" w15:done="0"/>
  <w15:commentEx w15:paraId="51DDBC2E" w15:done="0"/>
  <w15:commentEx w15:paraId="06324BF3" w15:done="0"/>
  <w15:commentEx w15:paraId="5B6C5AFC" w15:done="0"/>
  <w15:commentEx w15:paraId="735C6542" w15:done="0"/>
  <w15:commentEx w15:paraId="1D0BD29D" w15:done="0"/>
  <w15:commentEx w15:paraId="7E3A09C2" w15:done="0"/>
  <w15:commentEx w15:paraId="03F68C8E" w15:done="0"/>
  <w15:commentEx w15:paraId="3843FCD0" w15:done="0"/>
  <w15:commentEx w15:paraId="5545884A" w15:done="0"/>
  <w15:commentEx w15:paraId="3E23E6CA" w15:done="0"/>
  <w15:commentEx w15:paraId="2981FE1B" w15:done="0"/>
  <w15:commentEx w15:paraId="60F369A4" w15:done="0"/>
  <w15:commentEx w15:paraId="0C3639F1" w15:done="0"/>
  <w15:commentEx w15:paraId="47FAC37F" w15:done="0"/>
  <w15:commentEx w15:paraId="136674C3" w15:done="0"/>
  <w15:commentEx w15:paraId="01877B7E" w15:done="0"/>
  <w15:commentEx w15:paraId="2A4A7E27" w15:done="0"/>
  <w15:commentEx w15:paraId="75F67428" w15:done="0"/>
  <w15:commentEx w15:paraId="4D315BBB" w15:done="0"/>
  <w15:commentEx w15:paraId="235443F6" w15:paraIdParent="4D315B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74F959D" w16cex:dateUtc="2024-03-26T23:24:00Z"/>
  <w16cex:commentExtensible w16cex:durableId="25E8BEF0" w16cex:dateUtc="2024-03-26T23:29:00Z"/>
  <w16cex:commentExtensible w16cex:durableId="787DA194" w16cex:dateUtc="2024-04-18T18:43:00Z"/>
  <w16cex:commentExtensible w16cex:durableId="1917EFF0" w16cex:dateUtc="2024-04-16T11:33:00Z"/>
  <w16cex:commentExtensible w16cex:durableId="7B5D750D" w16cex:dateUtc="2024-04-16T11:34:00Z"/>
  <w16cex:commentExtensible w16cex:durableId="70765AF3" w16cex:dateUtc="2024-04-16T11:19:00Z"/>
  <w16cex:commentExtensible w16cex:durableId="4886D609" w16cex:dateUtc="2024-04-16T11:21:00Z"/>
  <w16cex:commentExtensible w16cex:durableId="0E0436F6" w16cex:dateUtc="2024-05-01T14:40:00Z"/>
  <w16cex:commentExtensible w16cex:durableId="7C28DD8D" w16cex:dateUtc="2024-03-26T11:18:00Z"/>
  <w16cex:commentExtensible w16cex:durableId="60C18B4A" w16cex:dateUtc="2024-05-01T14:41:00Z"/>
  <w16cex:commentExtensible w16cex:durableId="1BF8D2D0" w16cex:dateUtc="2024-04-23T16:24:00Z"/>
  <w16cex:commentExtensible w16cex:durableId="70946C44" w16cex:dateUtc="2024-05-01T14:42:00Z"/>
  <w16cex:commentExtensible w16cex:durableId="04F32196" w16cex:dateUtc="2024-04-23T16:24:00Z"/>
  <w16cex:commentExtensible w16cex:durableId="27240BA6" w16cex:dateUtc="2024-05-01T14:52:00Z"/>
  <w16cex:commentExtensible w16cex:durableId="2DFAFDBF" w16cex:dateUtc="2024-04-01T08:52:00Z"/>
  <w16cex:commentExtensible w16cex:durableId="4CDAFFFF" w16cex:dateUtc="2024-05-01T14:53:00Z"/>
  <w16cex:commentExtensible w16cex:durableId="4A6E88F2" w16cex:dateUtc="2024-05-01T14:57:00Z"/>
  <w16cex:commentExtensible w16cex:durableId="02685011" w16cex:dateUtc="2024-05-01T14:56:00Z"/>
  <w16cex:commentExtensible w16cex:durableId="1570F6B9" w16cex:dateUtc="2024-05-01T14:57:00Z"/>
  <w16cex:commentExtensible w16cex:durableId="2B56923E" w16cex:dateUtc="2024-05-01T15:02:00Z"/>
  <w16cex:commentExtensible w16cex:durableId="4070B5AB" w16cex:dateUtc="2024-04-08T14:38:00Z"/>
  <w16cex:commentExtensible w16cex:durableId="2ECEE2E1" w16cex:dateUtc="2024-05-01T15:03:00Z"/>
  <w16cex:commentExtensible w16cex:durableId="51EB6CFD" w16cex:dateUtc="2024-04-08T16:02:00Z"/>
  <w16cex:commentExtensible w16cex:durableId="600E1C51" w16cex:dateUtc="2024-04-08T16:17:00Z"/>
  <w16cex:commentExtensible w16cex:durableId="6EA87388" w16cex:dateUtc="2024-04-16T07:55:00Z"/>
  <w16cex:commentExtensible w16cex:durableId="291B81AC" w16cex:dateUtc="2024-05-01T15:06:00Z"/>
  <w16cex:commentExtensible w16cex:durableId="13E532FD" w16cex:dateUtc="2024-05-03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B4D7B0" w16cid:durableId="174F959D"/>
  <w16cid:commentId w16cid:paraId="13DCEC01" w16cid:durableId="25E8BEF0"/>
  <w16cid:commentId w16cid:paraId="6887BB6E" w16cid:durableId="787DA194"/>
  <w16cid:commentId w16cid:paraId="4D26131B" w16cid:durableId="1917EFF0"/>
  <w16cid:commentId w16cid:paraId="6357C11F" w16cid:durableId="7B5D750D"/>
  <w16cid:commentId w16cid:paraId="58BDAE4D" w16cid:durableId="70765AF3"/>
  <w16cid:commentId w16cid:paraId="1B90618E" w16cid:durableId="4886D609"/>
  <w16cid:commentId w16cid:paraId="51DDBC2E" w16cid:durableId="0E0436F6"/>
  <w16cid:commentId w16cid:paraId="06324BF3" w16cid:durableId="7C28DD8D"/>
  <w16cid:commentId w16cid:paraId="5B6C5AFC" w16cid:durableId="60C18B4A"/>
  <w16cid:commentId w16cid:paraId="735C6542" w16cid:durableId="1BF8D2D0"/>
  <w16cid:commentId w16cid:paraId="1D0BD29D" w16cid:durableId="70946C44"/>
  <w16cid:commentId w16cid:paraId="7E3A09C2" w16cid:durableId="04F32196"/>
  <w16cid:commentId w16cid:paraId="03F68C8E" w16cid:durableId="27240BA6"/>
  <w16cid:commentId w16cid:paraId="3843FCD0" w16cid:durableId="2DFAFDBF"/>
  <w16cid:commentId w16cid:paraId="5545884A" w16cid:durableId="4CDAFFFF"/>
  <w16cid:commentId w16cid:paraId="3E23E6CA" w16cid:durableId="4A6E88F2"/>
  <w16cid:commentId w16cid:paraId="2981FE1B" w16cid:durableId="02685011"/>
  <w16cid:commentId w16cid:paraId="60F369A4" w16cid:durableId="1570F6B9"/>
  <w16cid:commentId w16cid:paraId="0C3639F1" w16cid:durableId="2B56923E"/>
  <w16cid:commentId w16cid:paraId="47FAC37F" w16cid:durableId="4070B5AB"/>
  <w16cid:commentId w16cid:paraId="136674C3" w16cid:durableId="2ECEE2E1"/>
  <w16cid:commentId w16cid:paraId="01877B7E" w16cid:durableId="51EB6CFD"/>
  <w16cid:commentId w16cid:paraId="2A4A7E27" w16cid:durableId="600E1C51"/>
  <w16cid:commentId w16cid:paraId="75F67428" w16cid:durableId="6EA87388"/>
  <w16cid:commentId w16cid:paraId="4D315BBB" w16cid:durableId="291B81AC"/>
  <w16cid:commentId w16cid:paraId="235443F6" w16cid:durableId="13E532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0C850" w14:textId="77777777" w:rsidR="000062BC" w:rsidRDefault="000062BC">
      <w:pPr>
        <w:spacing w:after="0" w:line="240" w:lineRule="auto"/>
      </w:pPr>
      <w:r>
        <w:separator/>
      </w:r>
    </w:p>
  </w:endnote>
  <w:endnote w:type="continuationSeparator" w:id="0">
    <w:p w14:paraId="744EC6D9" w14:textId="77777777" w:rsidR="000062BC" w:rsidRDefault="000062BC">
      <w:pPr>
        <w:spacing w:after="0" w:line="240" w:lineRule="auto"/>
      </w:pPr>
      <w:r>
        <w:continuationSeparator/>
      </w:r>
    </w:p>
  </w:endnote>
  <w:endnote w:type="continuationNotice" w:id="1">
    <w:p w14:paraId="6C3E0167" w14:textId="77777777" w:rsidR="000062BC" w:rsidRDefault="000062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ACD38" w14:textId="77777777" w:rsidR="000062BC" w:rsidRDefault="000062BC">
      <w:pPr>
        <w:spacing w:after="0" w:line="240" w:lineRule="auto"/>
      </w:pPr>
      <w:r>
        <w:separator/>
      </w:r>
    </w:p>
  </w:footnote>
  <w:footnote w:type="continuationSeparator" w:id="0">
    <w:p w14:paraId="4DCE821C" w14:textId="77777777" w:rsidR="000062BC" w:rsidRDefault="000062BC">
      <w:pPr>
        <w:spacing w:after="0" w:line="240" w:lineRule="auto"/>
      </w:pPr>
      <w:r>
        <w:continuationSeparator/>
      </w:r>
    </w:p>
  </w:footnote>
  <w:footnote w:type="continuationNotice" w:id="1">
    <w:p w14:paraId="01BD62EE" w14:textId="77777777" w:rsidR="000062BC" w:rsidRDefault="000062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00DAD"/>
    <w:multiLevelType w:val="multilevel"/>
    <w:tmpl w:val="CC9068C2"/>
    <w:lvl w:ilvl="0">
      <w:start w:val="1"/>
      <w:numFmt w:val="decimal"/>
      <w:lvlText w:val="%1."/>
      <w:lvlJc w:val="left"/>
      <w:pPr>
        <w:ind w:left="1440" w:hanging="72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644625D7"/>
    <w:multiLevelType w:val="hybridMultilevel"/>
    <w:tmpl w:val="6EAAE33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95092015">
    <w:abstractNumId w:val="0"/>
  </w:num>
  <w:num w:numId="2" w16cid:durableId="209947284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l Ouma Odero (PGR)">
    <w15:presenceInfo w15:providerId="AD" w15:userId="S::2576093O@student.gla.ac.uk::c98f84b2-ccb3-4aab-8eb8-34ed4ad77dfa"/>
  </w15:person>
  <w15:person w15:author="Tristan Dennis">
    <w15:presenceInfo w15:providerId="AD" w15:userId="S::tristan.dennis@lstmed.ac.uk::cf2a8e28-90c7-4b38-8a37-4e1a7f44c4b6"/>
  </w15:person>
  <w15:person w15:author="Francesco Baldini">
    <w15:presenceInfo w15:providerId="AD" w15:userId="S::Francesco.Baldini@glasgow.ac.uk::511ddd17-9991-4263-9b26-f1f186bb707f"/>
  </w15:person>
  <w15:person w15:author="Tristan Dennis [2]">
    <w15:presenceInfo w15:providerId="AD" w15:userId="S::Tristan.Dennis@lstmed.ac.uk::cf2a8e28-90c7-4b38-8a37-4e1a7f44c4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bQwNDY1NjU0MDAxNzJW0lEKTi0uzszPAykwNq0FAHpT7VgtAAAA"/>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3B53A1"/>
    <w:rsid w:val="00000C0E"/>
    <w:rsid w:val="0000486A"/>
    <w:rsid w:val="000061F9"/>
    <w:rsid w:val="000062BC"/>
    <w:rsid w:val="000073CA"/>
    <w:rsid w:val="00012132"/>
    <w:rsid w:val="0001375B"/>
    <w:rsid w:val="00013AC8"/>
    <w:rsid w:val="000153C5"/>
    <w:rsid w:val="00015C39"/>
    <w:rsid w:val="00020FBA"/>
    <w:rsid w:val="00025C52"/>
    <w:rsid w:val="0002774F"/>
    <w:rsid w:val="0003209C"/>
    <w:rsid w:val="00034FE4"/>
    <w:rsid w:val="00036C2A"/>
    <w:rsid w:val="000433F8"/>
    <w:rsid w:val="00044FDC"/>
    <w:rsid w:val="000471D8"/>
    <w:rsid w:val="0004749D"/>
    <w:rsid w:val="00051136"/>
    <w:rsid w:val="0005259C"/>
    <w:rsid w:val="00052DAD"/>
    <w:rsid w:val="00053813"/>
    <w:rsid w:val="00055B5D"/>
    <w:rsid w:val="00057356"/>
    <w:rsid w:val="000600D1"/>
    <w:rsid w:val="00060ABE"/>
    <w:rsid w:val="00061A99"/>
    <w:rsid w:val="00061D11"/>
    <w:rsid w:val="0006296B"/>
    <w:rsid w:val="00063125"/>
    <w:rsid w:val="00063347"/>
    <w:rsid w:val="00064F7E"/>
    <w:rsid w:val="0006623D"/>
    <w:rsid w:val="000671A6"/>
    <w:rsid w:val="000674AA"/>
    <w:rsid w:val="00070492"/>
    <w:rsid w:val="00071AB6"/>
    <w:rsid w:val="000723CC"/>
    <w:rsid w:val="00072D9E"/>
    <w:rsid w:val="00074645"/>
    <w:rsid w:val="000747B5"/>
    <w:rsid w:val="00075BD6"/>
    <w:rsid w:val="00080B9E"/>
    <w:rsid w:val="00082E07"/>
    <w:rsid w:val="000867EC"/>
    <w:rsid w:val="0009061D"/>
    <w:rsid w:val="0009194E"/>
    <w:rsid w:val="00092C09"/>
    <w:rsid w:val="000933B3"/>
    <w:rsid w:val="000941B7"/>
    <w:rsid w:val="00095BC8"/>
    <w:rsid w:val="00096995"/>
    <w:rsid w:val="000A3855"/>
    <w:rsid w:val="000A7432"/>
    <w:rsid w:val="000B0AC0"/>
    <w:rsid w:val="000B4D07"/>
    <w:rsid w:val="000B6117"/>
    <w:rsid w:val="000C1CC2"/>
    <w:rsid w:val="000C5A25"/>
    <w:rsid w:val="000D3A22"/>
    <w:rsid w:val="000D4859"/>
    <w:rsid w:val="000D4897"/>
    <w:rsid w:val="000D4B5F"/>
    <w:rsid w:val="000D4CD8"/>
    <w:rsid w:val="000D66FA"/>
    <w:rsid w:val="000E0567"/>
    <w:rsid w:val="000E38FF"/>
    <w:rsid w:val="000E5E69"/>
    <w:rsid w:val="000E60ED"/>
    <w:rsid w:val="000E7EF5"/>
    <w:rsid w:val="000F210A"/>
    <w:rsid w:val="000F390D"/>
    <w:rsid w:val="001018FB"/>
    <w:rsid w:val="00105954"/>
    <w:rsid w:val="00107A23"/>
    <w:rsid w:val="00111840"/>
    <w:rsid w:val="0011224A"/>
    <w:rsid w:val="00114DFA"/>
    <w:rsid w:val="001160D3"/>
    <w:rsid w:val="001200E9"/>
    <w:rsid w:val="00122D72"/>
    <w:rsid w:val="00123EE0"/>
    <w:rsid w:val="0013156C"/>
    <w:rsid w:val="001358DB"/>
    <w:rsid w:val="00136A1B"/>
    <w:rsid w:val="001370E4"/>
    <w:rsid w:val="00142073"/>
    <w:rsid w:val="00144171"/>
    <w:rsid w:val="0015048B"/>
    <w:rsid w:val="00151777"/>
    <w:rsid w:val="0015486B"/>
    <w:rsid w:val="00157C95"/>
    <w:rsid w:val="00160322"/>
    <w:rsid w:val="00160BDB"/>
    <w:rsid w:val="00164E87"/>
    <w:rsid w:val="00165307"/>
    <w:rsid w:val="00167525"/>
    <w:rsid w:val="00167613"/>
    <w:rsid w:val="00167E85"/>
    <w:rsid w:val="001732C3"/>
    <w:rsid w:val="00177110"/>
    <w:rsid w:val="001779FD"/>
    <w:rsid w:val="00183054"/>
    <w:rsid w:val="00183D7D"/>
    <w:rsid w:val="0018444F"/>
    <w:rsid w:val="001847FD"/>
    <w:rsid w:val="0018555E"/>
    <w:rsid w:val="00187CF6"/>
    <w:rsid w:val="001941B1"/>
    <w:rsid w:val="00194C50"/>
    <w:rsid w:val="00195A6C"/>
    <w:rsid w:val="0019691C"/>
    <w:rsid w:val="001A16C4"/>
    <w:rsid w:val="001A1C67"/>
    <w:rsid w:val="001A357C"/>
    <w:rsid w:val="001A5796"/>
    <w:rsid w:val="001A612B"/>
    <w:rsid w:val="001A7933"/>
    <w:rsid w:val="001B413F"/>
    <w:rsid w:val="001B56F2"/>
    <w:rsid w:val="001B7BEE"/>
    <w:rsid w:val="001C2250"/>
    <w:rsid w:val="001D0B5C"/>
    <w:rsid w:val="001D131E"/>
    <w:rsid w:val="001D31C6"/>
    <w:rsid w:val="001D3834"/>
    <w:rsid w:val="001D3FEA"/>
    <w:rsid w:val="001D485A"/>
    <w:rsid w:val="001D6318"/>
    <w:rsid w:val="001D6B42"/>
    <w:rsid w:val="001D7DDE"/>
    <w:rsid w:val="001E1C31"/>
    <w:rsid w:val="001E2BE3"/>
    <w:rsid w:val="001E7745"/>
    <w:rsid w:val="001E7AA8"/>
    <w:rsid w:val="001E7E52"/>
    <w:rsid w:val="001F3646"/>
    <w:rsid w:val="001F41BB"/>
    <w:rsid w:val="001F5A70"/>
    <w:rsid w:val="001F7F67"/>
    <w:rsid w:val="00202C86"/>
    <w:rsid w:val="00202D6A"/>
    <w:rsid w:val="00210EF2"/>
    <w:rsid w:val="0021100C"/>
    <w:rsid w:val="00212083"/>
    <w:rsid w:val="002175BA"/>
    <w:rsid w:val="00221233"/>
    <w:rsid w:val="00221CCC"/>
    <w:rsid w:val="00223234"/>
    <w:rsid w:val="00226765"/>
    <w:rsid w:val="0023034C"/>
    <w:rsid w:val="00233D64"/>
    <w:rsid w:val="002357B2"/>
    <w:rsid w:val="0023584A"/>
    <w:rsid w:val="00235C17"/>
    <w:rsid w:val="0023617F"/>
    <w:rsid w:val="00237B90"/>
    <w:rsid w:val="002400E5"/>
    <w:rsid w:val="00241661"/>
    <w:rsid w:val="00243DF0"/>
    <w:rsid w:val="00245720"/>
    <w:rsid w:val="00246FA7"/>
    <w:rsid w:val="0025116F"/>
    <w:rsid w:val="00251CD7"/>
    <w:rsid w:val="00252417"/>
    <w:rsid w:val="00254AC4"/>
    <w:rsid w:val="002612D3"/>
    <w:rsid w:val="00262FBC"/>
    <w:rsid w:val="002654B9"/>
    <w:rsid w:val="0026791B"/>
    <w:rsid w:val="00270644"/>
    <w:rsid w:val="00270AB0"/>
    <w:rsid w:val="00271A17"/>
    <w:rsid w:val="002722FB"/>
    <w:rsid w:val="0027528C"/>
    <w:rsid w:val="002754F7"/>
    <w:rsid w:val="00275561"/>
    <w:rsid w:val="0028264E"/>
    <w:rsid w:val="002827A8"/>
    <w:rsid w:val="00284E22"/>
    <w:rsid w:val="00285E13"/>
    <w:rsid w:val="00286E2A"/>
    <w:rsid w:val="00291C63"/>
    <w:rsid w:val="00293114"/>
    <w:rsid w:val="0029703E"/>
    <w:rsid w:val="002A0C4E"/>
    <w:rsid w:val="002A36A8"/>
    <w:rsid w:val="002A3F7A"/>
    <w:rsid w:val="002B0097"/>
    <w:rsid w:val="002B00F6"/>
    <w:rsid w:val="002B188C"/>
    <w:rsid w:val="002B1C2E"/>
    <w:rsid w:val="002B3CEC"/>
    <w:rsid w:val="002B622C"/>
    <w:rsid w:val="002C2F78"/>
    <w:rsid w:val="002C767C"/>
    <w:rsid w:val="002C7FFD"/>
    <w:rsid w:val="002D3409"/>
    <w:rsid w:val="002E1205"/>
    <w:rsid w:val="002E2EC8"/>
    <w:rsid w:val="002E3A10"/>
    <w:rsid w:val="002E44B8"/>
    <w:rsid w:val="002E7CC3"/>
    <w:rsid w:val="002F0BE3"/>
    <w:rsid w:val="002F1E9B"/>
    <w:rsid w:val="002F413C"/>
    <w:rsid w:val="002F502E"/>
    <w:rsid w:val="002F621F"/>
    <w:rsid w:val="00300C28"/>
    <w:rsid w:val="003024D8"/>
    <w:rsid w:val="00302A61"/>
    <w:rsid w:val="003038B5"/>
    <w:rsid w:val="00306FC8"/>
    <w:rsid w:val="00307C44"/>
    <w:rsid w:val="0031360C"/>
    <w:rsid w:val="00314B1F"/>
    <w:rsid w:val="00317B56"/>
    <w:rsid w:val="003215F4"/>
    <w:rsid w:val="00322325"/>
    <w:rsid w:val="00322A4E"/>
    <w:rsid w:val="003259C8"/>
    <w:rsid w:val="00330BE4"/>
    <w:rsid w:val="00332F04"/>
    <w:rsid w:val="00333C60"/>
    <w:rsid w:val="00343195"/>
    <w:rsid w:val="00343BC9"/>
    <w:rsid w:val="00346735"/>
    <w:rsid w:val="00350898"/>
    <w:rsid w:val="00351BB4"/>
    <w:rsid w:val="00361FA4"/>
    <w:rsid w:val="00362D46"/>
    <w:rsid w:val="00364705"/>
    <w:rsid w:val="003650E4"/>
    <w:rsid w:val="0036542E"/>
    <w:rsid w:val="0036592F"/>
    <w:rsid w:val="00366B86"/>
    <w:rsid w:val="003728A3"/>
    <w:rsid w:val="00375342"/>
    <w:rsid w:val="003755EE"/>
    <w:rsid w:val="00376265"/>
    <w:rsid w:val="00376BE1"/>
    <w:rsid w:val="003816C7"/>
    <w:rsid w:val="00382BEF"/>
    <w:rsid w:val="003873CC"/>
    <w:rsid w:val="00387EA1"/>
    <w:rsid w:val="00391A4C"/>
    <w:rsid w:val="003A27E4"/>
    <w:rsid w:val="003A459B"/>
    <w:rsid w:val="003A79CC"/>
    <w:rsid w:val="003B0A96"/>
    <w:rsid w:val="003B12C6"/>
    <w:rsid w:val="003B1683"/>
    <w:rsid w:val="003B38A0"/>
    <w:rsid w:val="003B53A1"/>
    <w:rsid w:val="003B5EE3"/>
    <w:rsid w:val="003C211A"/>
    <w:rsid w:val="003C5014"/>
    <w:rsid w:val="003C6975"/>
    <w:rsid w:val="003C6A76"/>
    <w:rsid w:val="003D1B8A"/>
    <w:rsid w:val="003D1C17"/>
    <w:rsid w:val="003D408B"/>
    <w:rsid w:val="003D7D64"/>
    <w:rsid w:val="003E1851"/>
    <w:rsid w:val="003E7BB4"/>
    <w:rsid w:val="003F00A8"/>
    <w:rsid w:val="003F1465"/>
    <w:rsid w:val="003F4E36"/>
    <w:rsid w:val="003F6384"/>
    <w:rsid w:val="004042B2"/>
    <w:rsid w:val="0040431E"/>
    <w:rsid w:val="00406363"/>
    <w:rsid w:val="0040663E"/>
    <w:rsid w:val="0040667D"/>
    <w:rsid w:val="00406754"/>
    <w:rsid w:val="00406D05"/>
    <w:rsid w:val="00411270"/>
    <w:rsid w:val="004137A4"/>
    <w:rsid w:val="004147D7"/>
    <w:rsid w:val="00416065"/>
    <w:rsid w:val="00420FF5"/>
    <w:rsid w:val="00421092"/>
    <w:rsid w:val="00423B22"/>
    <w:rsid w:val="004255D8"/>
    <w:rsid w:val="0043014B"/>
    <w:rsid w:val="00435D9C"/>
    <w:rsid w:val="004368F5"/>
    <w:rsid w:val="00436F91"/>
    <w:rsid w:val="0043760B"/>
    <w:rsid w:val="00441AB1"/>
    <w:rsid w:val="00450CFA"/>
    <w:rsid w:val="0045143C"/>
    <w:rsid w:val="004522BB"/>
    <w:rsid w:val="004544A7"/>
    <w:rsid w:val="0045628B"/>
    <w:rsid w:val="00456A2C"/>
    <w:rsid w:val="00460DC2"/>
    <w:rsid w:val="00462AAB"/>
    <w:rsid w:val="004640F7"/>
    <w:rsid w:val="00467B9B"/>
    <w:rsid w:val="004717CA"/>
    <w:rsid w:val="00471942"/>
    <w:rsid w:val="004773CA"/>
    <w:rsid w:val="00481BA1"/>
    <w:rsid w:val="0048389A"/>
    <w:rsid w:val="004858EC"/>
    <w:rsid w:val="004932A3"/>
    <w:rsid w:val="0049413D"/>
    <w:rsid w:val="00494199"/>
    <w:rsid w:val="004A0E8B"/>
    <w:rsid w:val="004A2416"/>
    <w:rsid w:val="004A4B56"/>
    <w:rsid w:val="004A5101"/>
    <w:rsid w:val="004A5123"/>
    <w:rsid w:val="004A6626"/>
    <w:rsid w:val="004A69A7"/>
    <w:rsid w:val="004A72BC"/>
    <w:rsid w:val="004B3FDA"/>
    <w:rsid w:val="004B45FC"/>
    <w:rsid w:val="004B6D76"/>
    <w:rsid w:val="004C093D"/>
    <w:rsid w:val="004D07E1"/>
    <w:rsid w:val="004D0868"/>
    <w:rsid w:val="004D21CF"/>
    <w:rsid w:val="004D630A"/>
    <w:rsid w:val="004E0316"/>
    <w:rsid w:val="004E1C26"/>
    <w:rsid w:val="004E48FD"/>
    <w:rsid w:val="004F06BD"/>
    <w:rsid w:val="004F0942"/>
    <w:rsid w:val="004F339A"/>
    <w:rsid w:val="004F584C"/>
    <w:rsid w:val="004F64EE"/>
    <w:rsid w:val="00500926"/>
    <w:rsid w:val="00504113"/>
    <w:rsid w:val="00506CCD"/>
    <w:rsid w:val="00510503"/>
    <w:rsid w:val="00514D67"/>
    <w:rsid w:val="00515E29"/>
    <w:rsid w:val="0051618E"/>
    <w:rsid w:val="005173AC"/>
    <w:rsid w:val="0052354B"/>
    <w:rsid w:val="00530300"/>
    <w:rsid w:val="005308C7"/>
    <w:rsid w:val="005312F8"/>
    <w:rsid w:val="00535359"/>
    <w:rsid w:val="00543D6B"/>
    <w:rsid w:val="005451D9"/>
    <w:rsid w:val="00545DA9"/>
    <w:rsid w:val="00546111"/>
    <w:rsid w:val="00551318"/>
    <w:rsid w:val="00554AA2"/>
    <w:rsid w:val="005563D2"/>
    <w:rsid w:val="005569FC"/>
    <w:rsid w:val="00557A59"/>
    <w:rsid w:val="00570EA7"/>
    <w:rsid w:val="0057548D"/>
    <w:rsid w:val="00575567"/>
    <w:rsid w:val="00577738"/>
    <w:rsid w:val="005801C8"/>
    <w:rsid w:val="00580275"/>
    <w:rsid w:val="00582360"/>
    <w:rsid w:val="00584829"/>
    <w:rsid w:val="00586161"/>
    <w:rsid w:val="00590F62"/>
    <w:rsid w:val="00592737"/>
    <w:rsid w:val="00596986"/>
    <w:rsid w:val="005A100B"/>
    <w:rsid w:val="005A29E0"/>
    <w:rsid w:val="005A3304"/>
    <w:rsid w:val="005A4C99"/>
    <w:rsid w:val="005A5CB0"/>
    <w:rsid w:val="005A6A88"/>
    <w:rsid w:val="005B2B2B"/>
    <w:rsid w:val="005B4832"/>
    <w:rsid w:val="005C3215"/>
    <w:rsid w:val="005D438B"/>
    <w:rsid w:val="005D675F"/>
    <w:rsid w:val="005E2CB0"/>
    <w:rsid w:val="005F0C90"/>
    <w:rsid w:val="005F50E9"/>
    <w:rsid w:val="005F7E88"/>
    <w:rsid w:val="00603B51"/>
    <w:rsid w:val="00605303"/>
    <w:rsid w:val="00606CE7"/>
    <w:rsid w:val="00607798"/>
    <w:rsid w:val="006104B5"/>
    <w:rsid w:val="006127FB"/>
    <w:rsid w:val="00613411"/>
    <w:rsid w:val="006135EB"/>
    <w:rsid w:val="006160ED"/>
    <w:rsid w:val="00617C27"/>
    <w:rsid w:val="00622409"/>
    <w:rsid w:val="00623D98"/>
    <w:rsid w:val="00632173"/>
    <w:rsid w:val="0063329B"/>
    <w:rsid w:val="00634ABE"/>
    <w:rsid w:val="0063633F"/>
    <w:rsid w:val="006401E1"/>
    <w:rsid w:val="006452AD"/>
    <w:rsid w:val="006453DA"/>
    <w:rsid w:val="006464C2"/>
    <w:rsid w:val="00654E09"/>
    <w:rsid w:val="00655BF5"/>
    <w:rsid w:val="00656814"/>
    <w:rsid w:val="00661AF0"/>
    <w:rsid w:val="006648CA"/>
    <w:rsid w:val="006677DA"/>
    <w:rsid w:val="00667C91"/>
    <w:rsid w:val="00671B60"/>
    <w:rsid w:val="00673C8E"/>
    <w:rsid w:val="00674E9A"/>
    <w:rsid w:val="00681671"/>
    <w:rsid w:val="00682BC6"/>
    <w:rsid w:val="00685C82"/>
    <w:rsid w:val="00687573"/>
    <w:rsid w:val="00687D49"/>
    <w:rsid w:val="00694E57"/>
    <w:rsid w:val="006A0ED2"/>
    <w:rsid w:val="006A1040"/>
    <w:rsid w:val="006A2B0B"/>
    <w:rsid w:val="006A41C6"/>
    <w:rsid w:val="006A41FE"/>
    <w:rsid w:val="006A45ED"/>
    <w:rsid w:val="006B247A"/>
    <w:rsid w:val="006B79BF"/>
    <w:rsid w:val="006C0515"/>
    <w:rsid w:val="006C1E52"/>
    <w:rsid w:val="006C3253"/>
    <w:rsid w:val="006C327E"/>
    <w:rsid w:val="006C5052"/>
    <w:rsid w:val="006C7FC7"/>
    <w:rsid w:val="006D2146"/>
    <w:rsid w:val="006D273A"/>
    <w:rsid w:val="006D2B6E"/>
    <w:rsid w:val="006D30B8"/>
    <w:rsid w:val="006D69E3"/>
    <w:rsid w:val="006E124B"/>
    <w:rsid w:val="006E139E"/>
    <w:rsid w:val="006E14CE"/>
    <w:rsid w:val="006E4786"/>
    <w:rsid w:val="006F082D"/>
    <w:rsid w:val="006F3ADC"/>
    <w:rsid w:val="006F5B22"/>
    <w:rsid w:val="006F5F6D"/>
    <w:rsid w:val="006F6172"/>
    <w:rsid w:val="00700BD5"/>
    <w:rsid w:val="00700C7C"/>
    <w:rsid w:val="007016C7"/>
    <w:rsid w:val="00702944"/>
    <w:rsid w:val="007031E9"/>
    <w:rsid w:val="00704AD4"/>
    <w:rsid w:val="00705D95"/>
    <w:rsid w:val="00706C4B"/>
    <w:rsid w:val="00712FD9"/>
    <w:rsid w:val="00716065"/>
    <w:rsid w:val="00717432"/>
    <w:rsid w:val="00721D9E"/>
    <w:rsid w:val="0072417E"/>
    <w:rsid w:val="00735358"/>
    <w:rsid w:val="00736EC3"/>
    <w:rsid w:val="007404B9"/>
    <w:rsid w:val="00740EE3"/>
    <w:rsid w:val="0074208C"/>
    <w:rsid w:val="007440E0"/>
    <w:rsid w:val="00744B38"/>
    <w:rsid w:val="0074679A"/>
    <w:rsid w:val="0075015B"/>
    <w:rsid w:val="00750CD1"/>
    <w:rsid w:val="007532C2"/>
    <w:rsid w:val="00757912"/>
    <w:rsid w:val="00757C87"/>
    <w:rsid w:val="007612D4"/>
    <w:rsid w:val="007745F1"/>
    <w:rsid w:val="0078019B"/>
    <w:rsid w:val="00782A7B"/>
    <w:rsid w:val="00782ADA"/>
    <w:rsid w:val="00784554"/>
    <w:rsid w:val="0078657C"/>
    <w:rsid w:val="00787395"/>
    <w:rsid w:val="007873FB"/>
    <w:rsid w:val="0078779B"/>
    <w:rsid w:val="0079118B"/>
    <w:rsid w:val="00791EE7"/>
    <w:rsid w:val="007930AB"/>
    <w:rsid w:val="00793FFC"/>
    <w:rsid w:val="0079613F"/>
    <w:rsid w:val="0079786C"/>
    <w:rsid w:val="007A1051"/>
    <w:rsid w:val="007A1152"/>
    <w:rsid w:val="007A574B"/>
    <w:rsid w:val="007A5A14"/>
    <w:rsid w:val="007B3B44"/>
    <w:rsid w:val="007B5E6C"/>
    <w:rsid w:val="007C03D2"/>
    <w:rsid w:val="007C5597"/>
    <w:rsid w:val="007C709E"/>
    <w:rsid w:val="007D0874"/>
    <w:rsid w:val="007D4EB7"/>
    <w:rsid w:val="007D5D9E"/>
    <w:rsid w:val="007D7F03"/>
    <w:rsid w:val="007E2315"/>
    <w:rsid w:val="007E4774"/>
    <w:rsid w:val="007E584D"/>
    <w:rsid w:val="007F1961"/>
    <w:rsid w:val="007F279D"/>
    <w:rsid w:val="007F2DF1"/>
    <w:rsid w:val="007F34DE"/>
    <w:rsid w:val="007F4C87"/>
    <w:rsid w:val="007F5058"/>
    <w:rsid w:val="0080183D"/>
    <w:rsid w:val="00801E03"/>
    <w:rsid w:val="008049FA"/>
    <w:rsid w:val="00810706"/>
    <w:rsid w:val="00817F3D"/>
    <w:rsid w:val="0082137D"/>
    <w:rsid w:val="00821AAB"/>
    <w:rsid w:val="008234FD"/>
    <w:rsid w:val="00826368"/>
    <w:rsid w:val="00826B3B"/>
    <w:rsid w:val="00827166"/>
    <w:rsid w:val="00831522"/>
    <w:rsid w:val="008363C3"/>
    <w:rsid w:val="00846651"/>
    <w:rsid w:val="00852AEA"/>
    <w:rsid w:val="00853E2F"/>
    <w:rsid w:val="008569F0"/>
    <w:rsid w:val="0086105A"/>
    <w:rsid w:val="00864455"/>
    <w:rsid w:val="00866783"/>
    <w:rsid w:val="008712B1"/>
    <w:rsid w:val="0087180B"/>
    <w:rsid w:val="00872C3F"/>
    <w:rsid w:val="008813C4"/>
    <w:rsid w:val="008823A6"/>
    <w:rsid w:val="0088299C"/>
    <w:rsid w:val="00882FBC"/>
    <w:rsid w:val="00883B00"/>
    <w:rsid w:val="00884C59"/>
    <w:rsid w:val="0088778C"/>
    <w:rsid w:val="00887DD4"/>
    <w:rsid w:val="008902FF"/>
    <w:rsid w:val="008922D8"/>
    <w:rsid w:val="0089473B"/>
    <w:rsid w:val="00894932"/>
    <w:rsid w:val="00896336"/>
    <w:rsid w:val="008964B1"/>
    <w:rsid w:val="008A0CBC"/>
    <w:rsid w:val="008A0F30"/>
    <w:rsid w:val="008A48E3"/>
    <w:rsid w:val="008A51C2"/>
    <w:rsid w:val="008A6BBD"/>
    <w:rsid w:val="008B39FC"/>
    <w:rsid w:val="008B46A3"/>
    <w:rsid w:val="008C2307"/>
    <w:rsid w:val="008C478F"/>
    <w:rsid w:val="008C61C1"/>
    <w:rsid w:val="008C6F5D"/>
    <w:rsid w:val="008D07A8"/>
    <w:rsid w:val="008D39A3"/>
    <w:rsid w:val="008D3D9D"/>
    <w:rsid w:val="008D4BBE"/>
    <w:rsid w:val="008D7B6B"/>
    <w:rsid w:val="008E35CC"/>
    <w:rsid w:val="008E6081"/>
    <w:rsid w:val="008E62A3"/>
    <w:rsid w:val="008E6349"/>
    <w:rsid w:val="008F1B9B"/>
    <w:rsid w:val="008F3DFE"/>
    <w:rsid w:val="008F458C"/>
    <w:rsid w:val="008F4EFB"/>
    <w:rsid w:val="008F76E8"/>
    <w:rsid w:val="008F78E8"/>
    <w:rsid w:val="00900BB1"/>
    <w:rsid w:val="00902F86"/>
    <w:rsid w:val="00902FC4"/>
    <w:rsid w:val="00903D0D"/>
    <w:rsid w:val="0090487F"/>
    <w:rsid w:val="009061D6"/>
    <w:rsid w:val="00910ABE"/>
    <w:rsid w:val="0091457A"/>
    <w:rsid w:val="00915409"/>
    <w:rsid w:val="00915A0D"/>
    <w:rsid w:val="00916CED"/>
    <w:rsid w:val="00917145"/>
    <w:rsid w:val="00931EA1"/>
    <w:rsid w:val="00933398"/>
    <w:rsid w:val="009347E0"/>
    <w:rsid w:val="00935354"/>
    <w:rsid w:val="00945152"/>
    <w:rsid w:val="0094796F"/>
    <w:rsid w:val="00950843"/>
    <w:rsid w:val="00950DD9"/>
    <w:rsid w:val="00951651"/>
    <w:rsid w:val="00951B16"/>
    <w:rsid w:val="00952BCF"/>
    <w:rsid w:val="00953165"/>
    <w:rsid w:val="00954B87"/>
    <w:rsid w:val="00955BCC"/>
    <w:rsid w:val="0096546B"/>
    <w:rsid w:val="00965F3C"/>
    <w:rsid w:val="00966026"/>
    <w:rsid w:val="00975610"/>
    <w:rsid w:val="009756D4"/>
    <w:rsid w:val="00976E2B"/>
    <w:rsid w:val="00977E9E"/>
    <w:rsid w:val="00982554"/>
    <w:rsid w:val="00982DCC"/>
    <w:rsid w:val="00983D0C"/>
    <w:rsid w:val="009853A6"/>
    <w:rsid w:val="00985CDC"/>
    <w:rsid w:val="00991F7F"/>
    <w:rsid w:val="00994478"/>
    <w:rsid w:val="00996A59"/>
    <w:rsid w:val="009A08BE"/>
    <w:rsid w:val="009A1B8B"/>
    <w:rsid w:val="009A1E64"/>
    <w:rsid w:val="009A22F1"/>
    <w:rsid w:val="009A2746"/>
    <w:rsid w:val="009B0638"/>
    <w:rsid w:val="009C04D7"/>
    <w:rsid w:val="009C3E8B"/>
    <w:rsid w:val="009C52EC"/>
    <w:rsid w:val="009C5AB7"/>
    <w:rsid w:val="009C5F50"/>
    <w:rsid w:val="009C7588"/>
    <w:rsid w:val="009D3D60"/>
    <w:rsid w:val="009D4943"/>
    <w:rsid w:val="009E16BD"/>
    <w:rsid w:val="009E777A"/>
    <w:rsid w:val="009F2BF4"/>
    <w:rsid w:val="009F3EEA"/>
    <w:rsid w:val="009F7BAC"/>
    <w:rsid w:val="00A00824"/>
    <w:rsid w:val="00A00F8A"/>
    <w:rsid w:val="00A027BE"/>
    <w:rsid w:val="00A067C9"/>
    <w:rsid w:val="00A112E5"/>
    <w:rsid w:val="00A129A2"/>
    <w:rsid w:val="00A1383D"/>
    <w:rsid w:val="00A14B30"/>
    <w:rsid w:val="00A206C2"/>
    <w:rsid w:val="00A22E51"/>
    <w:rsid w:val="00A230CC"/>
    <w:rsid w:val="00A236C6"/>
    <w:rsid w:val="00A257CF"/>
    <w:rsid w:val="00A31B62"/>
    <w:rsid w:val="00A328D3"/>
    <w:rsid w:val="00A35A7E"/>
    <w:rsid w:val="00A3773D"/>
    <w:rsid w:val="00A428DE"/>
    <w:rsid w:val="00A45A04"/>
    <w:rsid w:val="00A53288"/>
    <w:rsid w:val="00A54506"/>
    <w:rsid w:val="00A54866"/>
    <w:rsid w:val="00A55043"/>
    <w:rsid w:val="00A60E37"/>
    <w:rsid w:val="00A713AB"/>
    <w:rsid w:val="00A71DD9"/>
    <w:rsid w:val="00A73A76"/>
    <w:rsid w:val="00A80141"/>
    <w:rsid w:val="00A82F20"/>
    <w:rsid w:val="00A83030"/>
    <w:rsid w:val="00A850C2"/>
    <w:rsid w:val="00A85847"/>
    <w:rsid w:val="00A85C6F"/>
    <w:rsid w:val="00A91126"/>
    <w:rsid w:val="00A92701"/>
    <w:rsid w:val="00A957A9"/>
    <w:rsid w:val="00A96EC6"/>
    <w:rsid w:val="00A96EDD"/>
    <w:rsid w:val="00A9709F"/>
    <w:rsid w:val="00AA03DD"/>
    <w:rsid w:val="00AA29BB"/>
    <w:rsid w:val="00AA540F"/>
    <w:rsid w:val="00AB03A5"/>
    <w:rsid w:val="00AB276A"/>
    <w:rsid w:val="00AB45F8"/>
    <w:rsid w:val="00AB7496"/>
    <w:rsid w:val="00AC545D"/>
    <w:rsid w:val="00AC622A"/>
    <w:rsid w:val="00AC75CF"/>
    <w:rsid w:val="00AD1491"/>
    <w:rsid w:val="00AD187E"/>
    <w:rsid w:val="00AD47AD"/>
    <w:rsid w:val="00AD47BC"/>
    <w:rsid w:val="00AD5ADF"/>
    <w:rsid w:val="00AD78AC"/>
    <w:rsid w:val="00AE2618"/>
    <w:rsid w:val="00AE2673"/>
    <w:rsid w:val="00AE3597"/>
    <w:rsid w:val="00AE3692"/>
    <w:rsid w:val="00AE6242"/>
    <w:rsid w:val="00AE6CFA"/>
    <w:rsid w:val="00AE7888"/>
    <w:rsid w:val="00AF1ADD"/>
    <w:rsid w:val="00AF23CF"/>
    <w:rsid w:val="00AF2FCE"/>
    <w:rsid w:val="00AF37B0"/>
    <w:rsid w:val="00AF6114"/>
    <w:rsid w:val="00B04570"/>
    <w:rsid w:val="00B04C9B"/>
    <w:rsid w:val="00B07D30"/>
    <w:rsid w:val="00B14773"/>
    <w:rsid w:val="00B151AC"/>
    <w:rsid w:val="00B15AB2"/>
    <w:rsid w:val="00B21E73"/>
    <w:rsid w:val="00B25C43"/>
    <w:rsid w:val="00B31B05"/>
    <w:rsid w:val="00B32960"/>
    <w:rsid w:val="00B33F6A"/>
    <w:rsid w:val="00B36DDF"/>
    <w:rsid w:val="00B36E48"/>
    <w:rsid w:val="00B41782"/>
    <w:rsid w:val="00B42502"/>
    <w:rsid w:val="00B427A3"/>
    <w:rsid w:val="00B456C2"/>
    <w:rsid w:val="00B52374"/>
    <w:rsid w:val="00B54D1E"/>
    <w:rsid w:val="00B6047F"/>
    <w:rsid w:val="00B63C70"/>
    <w:rsid w:val="00B64561"/>
    <w:rsid w:val="00B66283"/>
    <w:rsid w:val="00B722FC"/>
    <w:rsid w:val="00B72933"/>
    <w:rsid w:val="00B75244"/>
    <w:rsid w:val="00B76FBA"/>
    <w:rsid w:val="00B771DB"/>
    <w:rsid w:val="00B804CF"/>
    <w:rsid w:val="00B8210A"/>
    <w:rsid w:val="00B82E24"/>
    <w:rsid w:val="00B8607D"/>
    <w:rsid w:val="00B9058F"/>
    <w:rsid w:val="00B90942"/>
    <w:rsid w:val="00B9200A"/>
    <w:rsid w:val="00B92E19"/>
    <w:rsid w:val="00B92F1F"/>
    <w:rsid w:val="00B957C2"/>
    <w:rsid w:val="00B9697F"/>
    <w:rsid w:val="00BA0AA1"/>
    <w:rsid w:val="00BA3B03"/>
    <w:rsid w:val="00BA5266"/>
    <w:rsid w:val="00BB2CE5"/>
    <w:rsid w:val="00BC086D"/>
    <w:rsid w:val="00BC0DE2"/>
    <w:rsid w:val="00BC3C7D"/>
    <w:rsid w:val="00BC523B"/>
    <w:rsid w:val="00BC72E3"/>
    <w:rsid w:val="00BD19A6"/>
    <w:rsid w:val="00BD30C2"/>
    <w:rsid w:val="00BD42DD"/>
    <w:rsid w:val="00BD43F9"/>
    <w:rsid w:val="00BD4FEA"/>
    <w:rsid w:val="00BD57D6"/>
    <w:rsid w:val="00BE63C3"/>
    <w:rsid w:val="00BE7312"/>
    <w:rsid w:val="00BF268C"/>
    <w:rsid w:val="00BF3C37"/>
    <w:rsid w:val="00C071A4"/>
    <w:rsid w:val="00C113F5"/>
    <w:rsid w:val="00C142BC"/>
    <w:rsid w:val="00C15B53"/>
    <w:rsid w:val="00C16221"/>
    <w:rsid w:val="00C211E3"/>
    <w:rsid w:val="00C21F4E"/>
    <w:rsid w:val="00C22384"/>
    <w:rsid w:val="00C2771E"/>
    <w:rsid w:val="00C2799D"/>
    <w:rsid w:val="00C30B8C"/>
    <w:rsid w:val="00C3106B"/>
    <w:rsid w:val="00C33968"/>
    <w:rsid w:val="00C348DC"/>
    <w:rsid w:val="00C3647A"/>
    <w:rsid w:val="00C40E04"/>
    <w:rsid w:val="00C419AE"/>
    <w:rsid w:val="00C41B03"/>
    <w:rsid w:val="00C42026"/>
    <w:rsid w:val="00C45602"/>
    <w:rsid w:val="00C456E3"/>
    <w:rsid w:val="00C47B36"/>
    <w:rsid w:val="00C52E09"/>
    <w:rsid w:val="00C54789"/>
    <w:rsid w:val="00C549B0"/>
    <w:rsid w:val="00C5534E"/>
    <w:rsid w:val="00C55367"/>
    <w:rsid w:val="00C55433"/>
    <w:rsid w:val="00C56423"/>
    <w:rsid w:val="00C57B56"/>
    <w:rsid w:val="00C628E0"/>
    <w:rsid w:val="00C63A6E"/>
    <w:rsid w:val="00C644D6"/>
    <w:rsid w:val="00C66B7A"/>
    <w:rsid w:val="00C67BB5"/>
    <w:rsid w:val="00C7166E"/>
    <w:rsid w:val="00C71AAE"/>
    <w:rsid w:val="00C73256"/>
    <w:rsid w:val="00C74D3A"/>
    <w:rsid w:val="00C74FA9"/>
    <w:rsid w:val="00C8266E"/>
    <w:rsid w:val="00C8518F"/>
    <w:rsid w:val="00C869E6"/>
    <w:rsid w:val="00C876BC"/>
    <w:rsid w:val="00C90309"/>
    <w:rsid w:val="00C94286"/>
    <w:rsid w:val="00C95333"/>
    <w:rsid w:val="00C95894"/>
    <w:rsid w:val="00C972C4"/>
    <w:rsid w:val="00CA1729"/>
    <w:rsid w:val="00CA3F85"/>
    <w:rsid w:val="00CA4779"/>
    <w:rsid w:val="00CA7CCC"/>
    <w:rsid w:val="00CB3C06"/>
    <w:rsid w:val="00CB4CC0"/>
    <w:rsid w:val="00CB5D74"/>
    <w:rsid w:val="00CD2906"/>
    <w:rsid w:val="00CD46A5"/>
    <w:rsid w:val="00CD60EB"/>
    <w:rsid w:val="00CD6494"/>
    <w:rsid w:val="00CE0682"/>
    <w:rsid w:val="00CE360C"/>
    <w:rsid w:val="00CE366E"/>
    <w:rsid w:val="00CE55B9"/>
    <w:rsid w:val="00D00391"/>
    <w:rsid w:val="00D03D20"/>
    <w:rsid w:val="00D12912"/>
    <w:rsid w:val="00D130D7"/>
    <w:rsid w:val="00D17B91"/>
    <w:rsid w:val="00D2363E"/>
    <w:rsid w:val="00D31656"/>
    <w:rsid w:val="00D31B2F"/>
    <w:rsid w:val="00D320C4"/>
    <w:rsid w:val="00D3259A"/>
    <w:rsid w:val="00D337D5"/>
    <w:rsid w:val="00D35D2A"/>
    <w:rsid w:val="00D37D67"/>
    <w:rsid w:val="00D47051"/>
    <w:rsid w:val="00D47ABB"/>
    <w:rsid w:val="00D505B3"/>
    <w:rsid w:val="00D50921"/>
    <w:rsid w:val="00D50ABF"/>
    <w:rsid w:val="00D5146D"/>
    <w:rsid w:val="00D555C5"/>
    <w:rsid w:val="00D57E54"/>
    <w:rsid w:val="00D63D13"/>
    <w:rsid w:val="00D64FBF"/>
    <w:rsid w:val="00D65A19"/>
    <w:rsid w:val="00D65FFB"/>
    <w:rsid w:val="00D706BC"/>
    <w:rsid w:val="00D71989"/>
    <w:rsid w:val="00D726B8"/>
    <w:rsid w:val="00D753E4"/>
    <w:rsid w:val="00D75BC1"/>
    <w:rsid w:val="00D8075B"/>
    <w:rsid w:val="00D80A9E"/>
    <w:rsid w:val="00D825FB"/>
    <w:rsid w:val="00D83E23"/>
    <w:rsid w:val="00D84182"/>
    <w:rsid w:val="00D871E3"/>
    <w:rsid w:val="00D930CC"/>
    <w:rsid w:val="00D95C35"/>
    <w:rsid w:val="00D97D41"/>
    <w:rsid w:val="00D97E12"/>
    <w:rsid w:val="00DA248D"/>
    <w:rsid w:val="00DA2721"/>
    <w:rsid w:val="00DA3BDB"/>
    <w:rsid w:val="00DA63E8"/>
    <w:rsid w:val="00DA6A74"/>
    <w:rsid w:val="00DB2F74"/>
    <w:rsid w:val="00DB6816"/>
    <w:rsid w:val="00DB6DC2"/>
    <w:rsid w:val="00DB70FB"/>
    <w:rsid w:val="00DB713F"/>
    <w:rsid w:val="00DC130B"/>
    <w:rsid w:val="00DC308C"/>
    <w:rsid w:val="00DC6981"/>
    <w:rsid w:val="00DD2A52"/>
    <w:rsid w:val="00DD3C2E"/>
    <w:rsid w:val="00DD5D65"/>
    <w:rsid w:val="00DD7E16"/>
    <w:rsid w:val="00DE08D3"/>
    <w:rsid w:val="00DE7BDC"/>
    <w:rsid w:val="00DF0837"/>
    <w:rsid w:val="00DF3738"/>
    <w:rsid w:val="00DF52C8"/>
    <w:rsid w:val="00DF543A"/>
    <w:rsid w:val="00E01AAF"/>
    <w:rsid w:val="00E01DC7"/>
    <w:rsid w:val="00E02A01"/>
    <w:rsid w:val="00E0335B"/>
    <w:rsid w:val="00E03D04"/>
    <w:rsid w:val="00E048BB"/>
    <w:rsid w:val="00E077AD"/>
    <w:rsid w:val="00E11876"/>
    <w:rsid w:val="00E14FB8"/>
    <w:rsid w:val="00E152A8"/>
    <w:rsid w:val="00E1620C"/>
    <w:rsid w:val="00E17CDE"/>
    <w:rsid w:val="00E2077D"/>
    <w:rsid w:val="00E21613"/>
    <w:rsid w:val="00E23723"/>
    <w:rsid w:val="00E30465"/>
    <w:rsid w:val="00E32029"/>
    <w:rsid w:val="00E33A96"/>
    <w:rsid w:val="00E40C5C"/>
    <w:rsid w:val="00E41805"/>
    <w:rsid w:val="00E426EE"/>
    <w:rsid w:val="00E44426"/>
    <w:rsid w:val="00E473DB"/>
    <w:rsid w:val="00E5175D"/>
    <w:rsid w:val="00E533B6"/>
    <w:rsid w:val="00E547E0"/>
    <w:rsid w:val="00E54E7F"/>
    <w:rsid w:val="00E56289"/>
    <w:rsid w:val="00E56E90"/>
    <w:rsid w:val="00E57715"/>
    <w:rsid w:val="00E620C7"/>
    <w:rsid w:val="00E62A1C"/>
    <w:rsid w:val="00E77D9E"/>
    <w:rsid w:val="00E80432"/>
    <w:rsid w:val="00E9083E"/>
    <w:rsid w:val="00E90B22"/>
    <w:rsid w:val="00E90F34"/>
    <w:rsid w:val="00E913E7"/>
    <w:rsid w:val="00E951A6"/>
    <w:rsid w:val="00E9603E"/>
    <w:rsid w:val="00EA0329"/>
    <w:rsid w:val="00EA0756"/>
    <w:rsid w:val="00EA24EA"/>
    <w:rsid w:val="00EA2C98"/>
    <w:rsid w:val="00EA3F38"/>
    <w:rsid w:val="00EB0D03"/>
    <w:rsid w:val="00EB720C"/>
    <w:rsid w:val="00EB7F63"/>
    <w:rsid w:val="00EC44CC"/>
    <w:rsid w:val="00EC55A5"/>
    <w:rsid w:val="00EC6951"/>
    <w:rsid w:val="00ED21F8"/>
    <w:rsid w:val="00ED4902"/>
    <w:rsid w:val="00ED4FC5"/>
    <w:rsid w:val="00ED5429"/>
    <w:rsid w:val="00ED5940"/>
    <w:rsid w:val="00ED79C6"/>
    <w:rsid w:val="00EE1906"/>
    <w:rsid w:val="00EE1D88"/>
    <w:rsid w:val="00EE29A4"/>
    <w:rsid w:val="00EE4F3E"/>
    <w:rsid w:val="00EE5A20"/>
    <w:rsid w:val="00EE6290"/>
    <w:rsid w:val="00EF4244"/>
    <w:rsid w:val="00EF72B7"/>
    <w:rsid w:val="00EF792F"/>
    <w:rsid w:val="00F02D49"/>
    <w:rsid w:val="00F05311"/>
    <w:rsid w:val="00F060F4"/>
    <w:rsid w:val="00F1192F"/>
    <w:rsid w:val="00F128A1"/>
    <w:rsid w:val="00F23EDC"/>
    <w:rsid w:val="00F2406D"/>
    <w:rsid w:val="00F25678"/>
    <w:rsid w:val="00F277DD"/>
    <w:rsid w:val="00F31DED"/>
    <w:rsid w:val="00F34775"/>
    <w:rsid w:val="00F409D4"/>
    <w:rsid w:val="00F41502"/>
    <w:rsid w:val="00F41696"/>
    <w:rsid w:val="00F41F1F"/>
    <w:rsid w:val="00F42EB0"/>
    <w:rsid w:val="00F432F4"/>
    <w:rsid w:val="00F517C2"/>
    <w:rsid w:val="00F54A5E"/>
    <w:rsid w:val="00F56A30"/>
    <w:rsid w:val="00F60401"/>
    <w:rsid w:val="00F60C32"/>
    <w:rsid w:val="00F63AD7"/>
    <w:rsid w:val="00F65397"/>
    <w:rsid w:val="00F70408"/>
    <w:rsid w:val="00F707B3"/>
    <w:rsid w:val="00F80964"/>
    <w:rsid w:val="00F8364D"/>
    <w:rsid w:val="00F84B3E"/>
    <w:rsid w:val="00F85E17"/>
    <w:rsid w:val="00F90EA4"/>
    <w:rsid w:val="00F91043"/>
    <w:rsid w:val="00F92505"/>
    <w:rsid w:val="00F92FB1"/>
    <w:rsid w:val="00F9461A"/>
    <w:rsid w:val="00F95BB6"/>
    <w:rsid w:val="00F96E52"/>
    <w:rsid w:val="00F97B52"/>
    <w:rsid w:val="00FA0471"/>
    <w:rsid w:val="00FA1E07"/>
    <w:rsid w:val="00FA2185"/>
    <w:rsid w:val="00FA25C8"/>
    <w:rsid w:val="00FA28CA"/>
    <w:rsid w:val="00FA7CCB"/>
    <w:rsid w:val="00FB56C7"/>
    <w:rsid w:val="00FB6CF3"/>
    <w:rsid w:val="00FC0B97"/>
    <w:rsid w:val="00FC13E5"/>
    <w:rsid w:val="00FC279F"/>
    <w:rsid w:val="00FC3E53"/>
    <w:rsid w:val="00FC4A3D"/>
    <w:rsid w:val="00FD206B"/>
    <w:rsid w:val="00FD3120"/>
    <w:rsid w:val="00FD38B5"/>
    <w:rsid w:val="00FD3DE2"/>
    <w:rsid w:val="00FD6FBE"/>
    <w:rsid w:val="00FE092A"/>
    <w:rsid w:val="00FE19E3"/>
    <w:rsid w:val="00FE3DDA"/>
    <w:rsid w:val="00FE5EB0"/>
    <w:rsid w:val="00FE5FDD"/>
    <w:rsid w:val="00FE68C1"/>
    <w:rsid w:val="00FF4788"/>
    <w:rsid w:val="00FF64C3"/>
    <w:rsid w:val="00FF6642"/>
    <w:rsid w:val="00FF6721"/>
    <w:rsid w:val="0112E0E2"/>
    <w:rsid w:val="015DA4FF"/>
    <w:rsid w:val="01720A3C"/>
    <w:rsid w:val="017915A8"/>
    <w:rsid w:val="02161103"/>
    <w:rsid w:val="026AAF32"/>
    <w:rsid w:val="026F047A"/>
    <w:rsid w:val="04018AAA"/>
    <w:rsid w:val="04BFAB32"/>
    <w:rsid w:val="05C20175"/>
    <w:rsid w:val="05E211AA"/>
    <w:rsid w:val="05E53423"/>
    <w:rsid w:val="069DDE39"/>
    <w:rsid w:val="06E98226"/>
    <w:rsid w:val="07481F2A"/>
    <w:rsid w:val="08104D3B"/>
    <w:rsid w:val="08704E8E"/>
    <w:rsid w:val="088F6ECD"/>
    <w:rsid w:val="09CFC117"/>
    <w:rsid w:val="09EF1B2A"/>
    <w:rsid w:val="0B01C7F6"/>
    <w:rsid w:val="0B385998"/>
    <w:rsid w:val="0B858EB6"/>
    <w:rsid w:val="0C0C024C"/>
    <w:rsid w:val="0D794A2F"/>
    <w:rsid w:val="0E3881A4"/>
    <w:rsid w:val="0F3009DD"/>
    <w:rsid w:val="0FF927E4"/>
    <w:rsid w:val="112D2C8E"/>
    <w:rsid w:val="1281C298"/>
    <w:rsid w:val="137CD513"/>
    <w:rsid w:val="14094D7C"/>
    <w:rsid w:val="14205DFA"/>
    <w:rsid w:val="1531B7A6"/>
    <w:rsid w:val="157FD16B"/>
    <w:rsid w:val="15BCE9AF"/>
    <w:rsid w:val="1640FE35"/>
    <w:rsid w:val="171F1533"/>
    <w:rsid w:val="17CCD985"/>
    <w:rsid w:val="1B45DAC9"/>
    <w:rsid w:val="1B650D26"/>
    <w:rsid w:val="1B6ABE59"/>
    <w:rsid w:val="1BCF5A07"/>
    <w:rsid w:val="1BF28656"/>
    <w:rsid w:val="1C116597"/>
    <w:rsid w:val="1C1546F9"/>
    <w:rsid w:val="1DFCBD2E"/>
    <w:rsid w:val="1F4CE3C7"/>
    <w:rsid w:val="21739EAD"/>
    <w:rsid w:val="222BC04F"/>
    <w:rsid w:val="233EE78E"/>
    <w:rsid w:val="23EAF222"/>
    <w:rsid w:val="249F9B31"/>
    <w:rsid w:val="24BD7F76"/>
    <w:rsid w:val="2510D0EC"/>
    <w:rsid w:val="25D2DB98"/>
    <w:rsid w:val="26228C31"/>
    <w:rsid w:val="272559E1"/>
    <w:rsid w:val="2776DBA3"/>
    <w:rsid w:val="28C8D2EA"/>
    <w:rsid w:val="29730C54"/>
    <w:rsid w:val="29DBF0DD"/>
    <w:rsid w:val="2A193F52"/>
    <w:rsid w:val="2A412BBF"/>
    <w:rsid w:val="2A53B162"/>
    <w:rsid w:val="2AF69B6E"/>
    <w:rsid w:val="2C03AD8E"/>
    <w:rsid w:val="2D8B5224"/>
    <w:rsid w:val="2E45D7B6"/>
    <w:rsid w:val="2ECB0B9F"/>
    <w:rsid w:val="2FC3DDA4"/>
    <w:rsid w:val="2FC411A2"/>
    <w:rsid w:val="31359794"/>
    <w:rsid w:val="31695C62"/>
    <w:rsid w:val="320C682C"/>
    <w:rsid w:val="32168467"/>
    <w:rsid w:val="3254EF91"/>
    <w:rsid w:val="3351A83D"/>
    <w:rsid w:val="33FCDFA8"/>
    <w:rsid w:val="346733F4"/>
    <w:rsid w:val="354B7484"/>
    <w:rsid w:val="361A2AC9"/>
    <w:rsid w:val="364A52B1"/>
    <w:rsid w:val="37B5FB2A"/>
    <w:rsid w:val="38721B8B"/>
    <w:rsid w:val="38D5F251"/>
    <w:rsid w:val="3900D2A7"/>
    <w:rsid w:val="3A1AD7DD"/>
    <w:rsid w:val="3A71C2B2"/>
    <w:rsid w:val="3B6085CC"/>
    <w:rsid w:val="3C9084F2"/>
    <w:rsid w:val="3CC8BE66"/>
    <w:rsid w:val="3F18FFA1"/>
    <w:rsid w:val="3F67915D"/>
    <w:rsid w:val="40C7DBD9"/>
    <w:rsid w:val="416C50E4"/>
    <w:rsid w:val="41E7E82C"/>
    <w:rsid w:val="433D2BCA"/>
    <w:rsid w:val="433F54FD"/>
    <w:rsid w:val="44E15756"/>
    <w:rsid w:val="467E21B4"/>
    <w:rsid w:val="47B518BF"/>
    <w:rsid w:val="47D2E748"/>
    <w:rsid w:val="47D9694F"/>
    <w:rsid w:val="488CCEB9"/>
    <w:rsid w:val="48B6BC3D"/>
    <w:rsid w:val="4962BA88"/>
    <w:rsid w:val="4A389C7A"/>
    <w:rsid w:val="4AF32F85"/>
    <w:rsid w:val="4B3D9854"/>
    <w:rsid w:val="4B628112"/>
    <w:rsid w:val="4BCD88D9"/>
    <w:rsid w:val="4D6B2105"/>
    <w:rsid w:val="4DA09D65"/>
    <w:rsid w:val="4E54CCB9"/>
    <w:rsid w:val="4E84F28A"/>
    <w:rsid w:val="4EB34A31"/>
    <w:rsid w:val="4EC86C27"/>
    <w:rsid w:val="4F060A23"/>
    <w:rsid w:val="4FD50D01"/>
    <w:rsid w:val="514B6803"/>
    <w:rsid w:val="5179BF27"/>
    <w:rsid w:val="51B9D25D"/>
    <w:rsid w:val="531B5BE5"/>
    <w:rsid w:val="53B750D6"/>
    <w:rsid w:val="546756CC"/>
    <w:rsid w:val="546CE211"/>
    <w:rsid w:val="560AF052"/>
    <w:rsid w:val="56A3A69D"/>
    <w:rsid w:val="56C3EA44"/>
    <w:rsid w:val="56FF8A8A"/>
    <w:rsid w:val="57B4FD3B"/>
    <w:rsid w:val="57F88ED0"/>
    <w:rsid w:val="5973F0ED"/>
    <w:rsid w:val="599B0A96"/>
    <w:rsid w:val="59A5358F"/>
    <w:rsid w:val="59DE8C5B"/>
    <w:rsid w:val="5C1593F9"/>
    <w:rsid w:val="5D9D98D2"/>
    <w:rsid w:val="5E54A469"/>
    <w:rsid w:val="60145992"/>
    <w:rsid w:val="60433CC2"/>
    <w:rsid w:val="6073658E"/>
    <w:rsid w:val="6127F791"/>
    <w:rsid w:val="61DD8923"/>
    <w:rsid w:val="626BAD20"/>
    <w:rsid w:val="6357828D"/>
    <w:rsid w:val="649555C9"/>
    <w:rsid w:val="64C7B180"/>
    <w:rsid w:val="6519C5A6"/>
    <w:rsid w:val="658EE4BD"/>
    <w:rsid w:val="67537E3F"/>
    <w:rsid w:val="67F839A3"/>
    <w:rsid w:val="68F5140B"/>
    <w:rsid w:val="6946FFDB"/>
    <w:rsid w:val="6AE2D03C"/>
    <w:rsid w:val="6C1BE266"/>
    <w:rsid w:val="6C84A07D"/>
    <w:rsid w:val="6E2A1A07"/>
    <w:rsid w:val="6F2CF805"/>
    <w:rsid w:val="6F2ED0FA"/>
    <w:rsid w:val="708FD53E"/>
    <w:rsid w:val="725EAE96"/>
    <w:rsid w:val="75938E69"/>
    <w:rsid w:val="75D9AE74"/>
    <w:rsid w:val="77B40369"/>
    <w:rsid w:val="79091426"/>
    <w:rsid w:val="79CBAD04"/>
    <w:rsid w:val="7CDCE7F6"/>
    <w:rsid w:val="7D69B078"/>
    <w:rsid w:val="7F3C3F1A"/>
    <w:rsid w:val="7F613840"/>
    <w:rsid w:val="7F6928F7"/>
    <w:rsid w:val="7FF00EC9"/>
    <w:rsid w:val="7FFDEB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50A682"/>
  <w15:docId w15:val="{0FB41DAF-5E39-44FD-9CB9-0C0FEE3B5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831522"/>
  </w:style>
  <w:style w:type="paragraph" w:customStyle="1" w:styleId="EndNoteBibliographyTitle">
    <w:name w:val="EndNote Bibliography Title"/>
    <w:basedOn w:val="Normal"/>
    <w:link w:val="EndNoteBibliographyTitleChar"/>
    <w:rsid w:val="00C57B56"/>
    <w:pPr>
      <w:spacing w:after="0"/>
      <w:jc w:val="center"/>
    </w:pPr>
    <w:rPr>
      <w:noProof/>
    </w:rPr>
  </w:style>
  <w:style w:type="character" w:customStyle="1" w:styleId="EndNoteBibliographyTitleChar">
    <w:name w:val="EndNote Bibliography Title Char"/>
    <w:basedOn w:val="DefaultParagraphFont"/>
    <w:link w:val="EndNoteBibliographyTitle"/>
    <w:rsid w:val="00C57B56"/>
    <w:rPr>
      <w:noProof/>
    </w:rPr>
  </w:style>
  <w:style w:type="paragraph" w:customStyle="1" w:styleId="EndNoteBibliography">
    <w:name w:val="EndNote Bibliography"/>
    <w:basedOn w:val="Normal"/>
    <w:link w:val="EndNoteBibliographyChar"/>
    <w:rsid w:val="00C57B56"/>
    <w:pPr>
      <w:spacing w:line="240" w:lineRule="auto"/>
    </w:pPr>
    <w:rPr>
      <w:noProof/>
    </w:rPr>
  </w:style>
  <w:style w:type="character" w:customStyle="1" w:styleId="EndNoteBibliographyChar">
    <w:name w:val="EndNote Bibliography Char"/>
    <w:basedOn w:val="DefaultParagraphFont"/>
    <w:link w:val="EndNoteBibliography"/>
    <w:rsid w:val="00C57B56"/>
    <w:rPr>
      <w:noProof/>
    </w:rPr>
  </w:style>
  <w:style w:type="character" w:styleId="Hyperlink">
    <w:name w:val="Hyperlink"/>
    <w:basedOn w:val="DefaultParagraphFont"/>
    <w:uiPriority w:val="99"/>
    <w:unhideWhenUsed/>
    <w:rsid w:val="00A14B30"/>
    <w:rPr>
      <w:color w:val="0000FF" w:themeColor="hyperlink"/>
      <w:u w:val="single"/>
    </w:rPr>
  </w:style>
  <w:style w:type="character" w:styleId="UnresolvedMention">
    <w:name w:val="Unresolved Mention"/>
    <w:basedOn w:val="DefaultParagraphFont"/>
    <w:uiPriority w:val="99"/>
    <w:semiHidden/>
    <w:unhideWhenUsed/>
    <w:rsid w:val="00A14B30"/>
    <w:rPr>
      <w:color w:val="605E5C"/>
      <w:shd w:val="clear" w:color="auto" w:fill="E1DFDD"/>
    </w:rPr>
  </w:style>
  <w:style w:type="paragraph" w:styleId="Revision">
    <w:name w:val="Revision"/>
    <w:hidden/>
    <w:uiPriority w:val="99"/>
    <w:semiHidden/>
    <w:rsid w:val="003B5EE3"/>
    <w:pPr>
      <w:spacing w:after="0" w:line="240" w:lineRule="auto"/>
    </w:pPr>
  </w:style>
  <w:style w:type="paragraph" w:styleId="CommentSubject">
    <w:name w:val="annotation subject"/>
    <w:basedOn w:val="CommentText"/>
    <w:next w:val="CommentText"/>
    <w:link w:val="CommentSubjectChar"/>
    <w:uiPriority w:val="99"/>
    <w:semiHidden/>
    <w:unhideWhenUsed/>
    <w:rsid w:val="00FB6CF3"/>
    <w:rPr>
      <w:b/>
      <w:bCs/>
    </w:rPr>
  </w:style>
  <w:style w:type="character" w:customStyle="1" w:styleId="CommentSubjectChar">
    <w:name w:val="Comment Subject Char"/>
    <w:basedOn w:val="CommentTextChar"/>
    <w:link w:val="CommentSubject"/>
    <w:uiPriority w:val="99"/>
    <w:semiHidden/>
    <w:rsid w:val="00FB6CF3"/>
    <w:rPr>
      <w:b/>
      <w:bCs/>
      <w:sz w:val="20"/>
      <w:szCs w:val="20"/>
    </w:rPr>
  </w:style>
  <w:style w:type="paragraph" w:styleId="Header">
    <w:name w:val="header"/>
    <w:basedOn w:val="Normal"/>
    <w:link w:val="HeaderChar"/>
    <w:uiPriority w:val="99"/>
    <w:semiHidden/>
    <w:unhideWhenUsed/>
    <w:rsid w:val="00BB2CE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B2CE5"/>
  </w:style>
  <w:style w:type="paragraph" w:styleId="Footer">
    <w:name w:val="footer"/>
    <w:basedOn w:val="Normal"/>
    <w:link w:val="FooterChar"/>
    <w:uiPriority w:val="99"/>
    <w:semiHidden/>
    <w:unhideWhenUsed/>
    <w:rsid w:val="00BB2CE5"/>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BB2CE5"/>
  </w:style>
  <w:style w:type="table" w:styleId="TableGrid">
    <w:name w:val="Table Grid"/>
    <w:basedOn w:val="TableNormal"/>
    <w:uiPriority w:val="39"/>
    <w:rsid w:val="00CE55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C3E8B"/>
    <w:pPr>
      <w:ind w:left="720"/>
      <w:contextualSpacing/>
    </w:pPr>
  </w:style>
  <w:style w:type="character" w:styleId="FollowedHyperlink">
    <w:name w:val="FollowedHyperlink"/>
    <w:basedOn w:val="DefaultParagraphFont"/>
    <w:uiPriority w:val="99"/>
    <w:semiHidden/>
    <w:unhideWhenUsed/>
    <w:rsid w:val="001B41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748908">
      <w:bodyDiv w:val="1"/>
      <w:marLeft w:val="0"/>
      <w:marRight w:val="0"/>
      <w:marTop w:val="0"/>
      <w:marBottom w:val="0"/>
      <w:divBdr>
        <w:top w:val="none" w:sz="0" w:space="0" w:color="auto"/>
        <w:left w:val="none" w:sz="0" w:space="0" w:color="auto"/>
        <w:bottom w:val="none" w:sz="0" w:space="0" w:color="auto"/>
        <w:right w:val="none" w:sz="0" w:space="0" w:color="auto"/>
      </w:divBdr>
    </w:div>
    <w:div w:id="783698270">
      <w:bodyDiv w:val="1"/>
      <w:marLeft w:val="0"/>
      <w:marRight w:val="0"/>
      <w:marTop w:val="0"/>
      <w:marBottom w:val="0"/>
      <w:divBdr>
        <w:top w:val="none" w:sz="0" w:space="0" w:color="auto"/>
        <w:left w:val="none" w:sz="0" w:space="0" w:color="auto"/>
        <w:bottom w:val="none" w:sz="0" w:space="0" w:color="auto"/>
        <w:right w:val="none" w:sz="0" w:space="0" w:color="auto"/>
      </w:divBdr>
    </w:div>
    <w:div w:id="1128157547">
      <w:bodyDiv w:val="1"/>
      <w:marLeft w:val="0"/>
      <w:marRight w:val="0"/>
      <w:marTop w:val="0"/>
      <w:marBottom w:val="0"/>
      <w:divBdr>
        <w:top w:val="none" w:sz="0" w:space="0" w:color="auto"/>
        <w:left w:val="none" w:sz="0" w:space="0" w:color="auto"/>
        <w:bottom w:val="none" w:sz="0" w:space="0" w:color="auto"/>
        <w:right w:val="none" w:sz="0" w:space="0" w:color="auto"/>
      </w:divBdr>
    </w:div>
    <w:div w:id="2020228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8" Type="http://schemas.openxmlformats.org/officeDocument/2006/relationships/hyperlink" Target="https://www.google.com/url?sa=i&amp;url=https%3A%2F%2Fedepot.wur.nl%2F394164&amp;psig=AOvVaw2l4Ap5ETMCWcv5iDullA6t&amp;ust=1712678534317000&amp;source=images&amp;cd=vfe&amp;opi=89978449&amp;ved=0CAgQr5oMahcKEwiw0efu_rKFAxUAAAAAHQAAAAAQBA" TargetMode="External"/><Relationship Id="rId3" Type="http://schemas.openxmlformats.org/officeDocument/2006/relationships/hyperlink" Target="https://www.nature.com/articles/s41598-020-69109-5" TargetMode="External"/><Relationship Id="rId7" Type="http://schemas.openxmlformats.org/officeDocument/2006/relationships/hyperlink" Target="https://endmalaria.org/sites/default/files/3.6.%20Tanzania%20IRS%20Mandike_0.pdf" TargetMode="External"/><Relationship Id="rId2" Type="http://schemas.openxmlformats.org/officeDocument/2006/relationships/hyperlink" Target="https://www.thelancet.com/journals/lancet/article/PIIS0140-6736(21)02499-5/fulltext?rss=yes&amp;sf163018506=1" TargetMode="External"/><Relationship Id="rId1" Type="http://schemas.openxmlformats.org/officeDocument/2006/relationships/hyperlink" Target="https://www.thelancet.com/journals/laninf/article/PIIS1473-3099(23)00420-6/fulltext" TargetMode="External"/><Relationship Id="rId6" Type="http://schemas.openxmlformats.org/officeDocument/2006/relationships/hyperlink" Target="https://www.malariagen.net/project/anopheles-gambiae-genomic-surveillance-project/" TargetMode="External"/><Relationship Id="rId5" Type="http://schemas.openxmlformats.org/officeDocument/2006/relationships/hyperlink" Target="https://www.nature.com/articles/s41467-023-40693-0" TargetMode="External"/><Relationship Id="rId4" Type="http://schemas.openxmlformats.org/officeDocument/2006/relationships/hyperlink" Target="https://pubmed.ncbi.nlm.nih.gov/26750864/" TargetMode="External"/><Relationship Id="rId9" Type="http://schemas.openxmlformats.org/officeDocument/2006/relationships/hyperlink" Target="chrome-extension://efaidnbmnnnibpcajpcglclefindmkaj/https://documents1.worldbank.org/curated/en/191501468008710695/pdf/E19430v60EA0P100Report0ASP0Tanzania.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tristanpwdennis/kdr_funestus_report_2023" TargetMode="External"/><Relationship Id="rId26" Type="http://schemas.openxmlformats.org/officeDocument/2006/relationships/hyperlink" Target="https://zenodo.org/record/4759368" TargetMode="External"/><Relationship Id="rId21" Type="http://schemas.openxmlformats.org/officeDocument/2006/relationships/hyperlink" Target="https://github.com/malariagen/pipelines/" TargetMode="External"/><Relationship Id="rId34" Type="http://schemas.openxmlformats.org/officeDocument/2006/relationships/hyperlink" Target="https://www.pops.int/Implementation/NationalImplementationPlans/NIPTransmission/tabid/253/Default.aspx" TargetMode="Externa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tiff"/><Relationship Id="rId25" Type="http://schemas.openxmlformats.org/officeDocument/2006/relationships/hyperlink" Target="https://malariagen.github.io/malariagen-data-python/latest/Af1.html" TargetMode="External"/><Relationship Id="rId33" Type="http://schemas.openxmlformats.org/officeDocument/2006/relationships/hyperlink" Target="https://www.fao.org/agriculture/crops/obsolete-pesticides/where-stocks/africa-stocks/e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malariagen.net/mosquito" TargetMode="External"/><Relationship Id="rId29" Type="http://schemas.openxmlformats.org/officeDocument/2006/relationships/hyperlink" Target="https://www.who.int/teams/global-malaria-programme/reports/world-malaria-report-202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www.malariagen.net/data/ag1000g-phase3-snp" TargetMode="External"/><Relationship Id="rId32" Type="http://schemas.openxmlformats.org/officeDocument/2006/relationships/hyperlink" Target="https://app.magicapp.org/" TargetMode="Externa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malariagen/pipelines/tree/master/pipelines/phasing-vector" TargetMode="External"/><Relationship Id="rId28" Type="http://schemas.openxmlformats.org/officeDocument/2006/relationships/hyperlink" Target="https://www.ebi.ac.uk/ena/browser/home" TargetMode="External"/><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hyperlink" Target="https://www.malariagen.net/projects/anopheles-funestus-genomic-surveillance-project" TargetMode="External"/><Relationship Id="rId31" Type="http://schemas.openxmlformats.org/officeDocument/2006/relationships/hyperlink" Target="https://www.worldbank.org/en/news/feature/2012/09/12/saying-goodbye-to-tanzania-s-old-pesticide-stocks"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hyperlink" Target="https://malariagen.github.io/vector-data/ag3/methods.html" TargetMode="External"/><Relationship Id="rId27" Type="http://schemas.openxmlformats.org/officeDocument/2006/relationships/hyperlink" Target="https://scipy.org/citing-scipy/" TargetMode="External"/><Relationship Id="rId30" Type="http://schemas.openxmlformats.org/officeDocument/2006/relationships/hyperlink" Target="https://chm.pops.int/TheConvention/Overview/TextoftheConvention/tabid/2232/Default.aspx" TargetMode="External"/><Relationship Id="rId35" Type="http://schemas.openxmlformats.org/officeDocument/2006/relationships/hyperlink" Target="https://documents1.worldbank.org/curated/en/168841477341223021/pdf/108524-PPAR-PUBLIC.pdf"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9B67B-05C2-4952-8AE1-D0DF2FE75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10725</Words>
  <Characters>61137</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71719</CharactersWithSpaces>
  <SharedDoc>false</SharedDoc>
  <HLinks>
    <vt:vector size="108" baseType="variant">
      <vt:variant>
        <vt:i4>589839</vt:i4>
      </vt:variant>
      <vt:variant>
        <vt:i4>234</vt:i4>
      </vt:variant>
      <vt:variant>
        <vt:i4>0</vt:i4>
      </vt:variant>
      <vt:variant>
        <vt:i4>5</vt:i4>
      </vt:variant>
      <vt:variant>
        <vt:lpwstr>https://documents1.worldbank.org/curated/en/168841477341223021/pdf/108524-PPAR-PUBLIC.pdf</vt:lpwstr>
      </vt:variant>
      <vt:variant>
        <vt:lpwstr/>
      </vt:variant>
      <vt:variant>
        <vt:i4>7733297</vt:i4>
      </vt:variant>
      <vt:variant>
        <vt:i4>231</vt:i4>
      </vt:variant>
      <vt:variant>
        <vt:i4>0</vt:i4>
      </vt:variant>
      <vt:variant>
        <vt:i4>5</vt:i4>
      </vt:variant>
      <vt:variant>
        <vt:lpwstr>https://www.pops.int/Implementation/NationalImplementationPlans/NIPTransmission/tabid/253/Default.aspx</vt:lpwstr>
      </vt:variant>
      <vt:variant>
        <vt:lpwstr/>
      </vt:variant>
      <vt:variant>
        <vt:i4>4259849</vt:i4>
      </vt:variant>
      <vt:variant>
        <vt:i4>228</vt:i4>
      </vt:variant>
      <vt:variant>
        <vt:i4>0</vt:i4>
      </vt:variant>
      <vt:variant>
        <vt:i4>5</vt:i4>
      </vt:variant>
      <vt:variant>
        <vt:lpwstr>https://www.fao.org/agriculture/crops/obsolete-pesticides/where-stocks/africa-stocks/en/</vt:lpwstr>
      </vt:variant>
      <vt:variant>
        <vt:lpwstr/>
      </vt:variant>
      <vt:variant>
        <vt:i4>1376267</vt:i4>
      </vt:variant>
      <vt:variant>
        <vt:i4>225</vt:i4>
      </vt:variant>
      <vt:variant>
        <vt:i4>0</vt:i4>
      </vt:variant>
      <vt:variant>
        <vt:i4>5</vt:i4>
      </vt:variant>
      <vt:variant>
        <vt:lpwstr>https://app.magicapp.org/</vt:lpwstr>
      </vt:variant>
      <vt:variant>
        <vt:lpwstr>/guideline/LwRMXj/rec/j7Krlj</vt:lpwstr>
      </vt:variant>
      <vt:variant>
        <vt:i4>7995431</vt:i4>
      </vt:variant>
      <vt:variant>
        <vt:i4>222</vt:i4>
      </vt:variant>
      <vt:variant>
        <vt:i4>0</vt:i4>
      </vt:variant>
      <vt:variant>
        <vt:i4>5</vt:i4>
      </vt:variant>
      <vt:variant>
        <vt:lpwstr>https://www.worldbank.org/en/news/feature/2012/09/12/saying-goodbye-to-tanzania-s-old-pesticide-stocks</vt:lpwstr>
      </vt:variant>
      <vt:variant>
        <vt:lpwstr/>
      </vt:variant>
      <vt:variant>
        <vt:i4>7798884</vt:i4>
      </vt:variant>
      <vt:variant>
        <vt:i4>219</vt:i4>
      </vt:variant>
      <vt:variant>
        <vt:i4>0</vt:i4>
      </vt:variant>
      <vt:variant>
        <vt:i4>5</vt:i4>
      </vt:variant>
      <vt:variant>
        <vt:lpwstr>https://chm.pops.int/TheConvention/Overview/TextoftheConvention/tabid/2232/Default.aspx</vt:lpwstr>
      </vt:variant>
      <vt:variant>
        <vt:lpwstr/>
      </vt:variant>
      <vt:variant>
        <vt:i4>5439568</vt:i4>
      </vt:variant>
      <vt:variant>
        <vt:i4>216</vt:i4>
      </vt:variant>
      <vt:variant>
        <vt:i4>0</vt:i4>
      </vt:variant>
      <vt:variant>
        <vt:i4>5</vt:i4>
      </vt:variant>
      <vt:variant>
        <vt:lpwstr>https://www.who.int/teams/global-malaria-programme/reports/world-malaria-report-2023</vt:lpwstr>
      </vt:variant>
      <vt:variant>
        <vt:lpwstr/>
      </vt:variant>
      <vt:variant>
        <vt:i4>3735653</vt:i4>
      </vt:variant>
      <vt:variant>
        <vt:i4>211</vt:i4>
      </vt:variant>
      <vt:variant>
        <vt:i4>0</vt:i4>
      </vt:variant>
      <vt:variant>
        <vt:i4>5</vt:i4>
      </vt:variant>
      <vt:variant>
        <vt:lpwstr>https://www.ebi.ac.uk/ena/browser/home</vt:lpwstr>
      </vt:variant>
      <vt:variant>
        <vt:lpwstr/>
      </vt:variant>
      <vt:variant>
        <vt:i4>7667820</vt:i4>
      </vt:variant>
      <vt:variant>
        <vt:i4>202</vt:i4>
      </vt:variant>
      <vt:variant>
        <vt:i4>0</vt:i4>
      </vt:variant>
      <vt:variant>
        <vt:i4>5</vt:i4>
      </vt:variant>
      <vt:variant>
        <vt:lpwstr>https://scipy.org/citing-scipy/</vt:lpwstr>
      </vt:variant>
      <vt:variant>
        <vt:lpwstr/>
      </vt:variant>
      <vt:variant>
        <vt:i4>524319</vt:i4>
      </vt:variant>
      <vt:variant>
        <vt:i4>199</vt:i4>
      </vt:variant>
      <vt:variant>
        <vt:i4>0</vt:i4>
      </vt:variant>
      <vt:variant>
        <vt:i4>5</vt:i4>
      </vt:variant>
      <vt:variant>
        <vt:lpwstr>https://zenodo.org/record/4759368</vt:lpwstr>
      </vt:variant>
      <vt:variant>
        <vt:lpwstr/>
      </vt:variant>
      <vt:variant>
        <vt:i4>7143526</vt:i4>
      </vt:variant>
      <vt:variant>
        <vt:i4>193</vt:i4>
      </vt:variant>
      <vt:variant>
        <vt:i4>0</vt:i4>
      </vt:variant>
      <vt:variant>
        <vt:i4>5</vt:i4>
      </vt:variant>
      <vt:variant>
        <vt:lpwstr>https://malariagen.github.io/malariagen-data-python/latest/Af1.html</vt:lpwstr>
      </vt:variant>
      <vt:variant>
        <vt:lpwstr/>
      </vt:variant>
      <vt:variant>
        <vt:i4>7077987</vt:i4>
      </vt:variant>
      <vt:variant>
        <vt:i4>185</vt:i4>
      </vt:variant>
      <vt:variant>
        <vt:i4>0</vt:i4>
      </vt:variant>
      <vt:variant>
        <vt:i4>5</vt:i4>
      </vt:variant>
      <vt:variant>
        <vt:lpwstr>https://www.malariagen.net/data/ag1000g-phase3-snp</vt:lpwstr>
      </vt:variant>
      <vt:variant>
        <vt:lpwstr/>
      </vt:variant>
      <vt:variant>
        <vt:i4>6029332</vt:i4>
      </vt:variant>
      <vt:variant>
        <vt:i4>182</vt:i4>
      </vt:variant>
      <vt:variant>
        <vt:i4>0</vt:i4>
      </vt:variant>
      <vt:variant>
        <vt:i4>5</vt:i4>
      </vt:variant>
      <vt:variant>
        <vt:lpwstr>https://github.com/malariagen/pipelines/tree/master/pipelines/phasing-vector</vt:lpwstr>
      </vt:variant>
      <vt:variant>
        <vt:lpwstr/>
      </vt:variant>
      <vt:variant>
        <vt:i4>5439515</vt:i4>
      </vt:variant>
      <vt:variant>
        <vt:i4>179</vt:i4>
      </vt:variant>
      <vt:variant>
        <vt:i4>0</vt:i4>
      </vt:variant>
      <vt:variant>
        <vt:i4>5</vt:i4>
      </vt:variant>
      <vt:variant>
        <vt:lpwstr>https://malariagen.github.io/vector-data/ag3/methods.html</vt:lpwstr>
      </vt:variant>
      <vt:variant>
        <vt:lpwstr/>
      </vt:variant>
      <vt:variant>
        <vt:i4>720985</vt:i4>
      </vt:variant>
      <vt:variant>
        <vt:i4>176</vt:i4>
      </vt:variant>
      <vt:variant>
        <vt:i4>0</vt:i4>
      </vt:variant>
      <vt:variant>
        <vt:i4>5</vt:i4>
      </vt:variant>
      <vt:variant>
        <vt:lpwstr>https://github.com/malariagen/pipelines/</vt:lpwstr>
      </vt:variant>
      <vt:variant>
        <vt:lpwstr/>
      </vt:variant>
      <vt:variant>
        <vt:i4>2949156</vt:i4>
      </vt:variant>
      <vt:variant>
        <vt:i4>168</vt:i4>
      </vt:variant>
      <vt:variant>
        <vt:i4>0</vt:i4>
      </vt:variant>
      <vt:variant>
        <vt:i4>5</vt:i4>
      </vt:variant>
      <vt:variant>
        <vt:lpwstr>https://www.malariagen.net/mosquito</vt:lpwstr>
      </vt:variant>
      <vt:variant>
        <vt:lpwstr/>
      </vt:variant>
      <vt:variant>
        <vt:i4>7077944</vt:i4>
      </vt:variant>
      <vt:variant>
        <vt:i4>165</vt:i4>
      </vt:variant>
      <vt:variant>
        <vt:i4>0</vt:i4>
      </vt:variant>
      <vt:variant>
        <vt:i4>5</vt:i4>
      </vt:variant>
      <vt:variant>
        <vt:lpwstr>https://www.malariagen.net/projects/anopheles-funestus-genomic-surveillance-project</vt:lpwstr>
      </vt:variant>
      <vt:variant>
        <vt:lpwstr/>
      </vt:variant>
      <vt:variant>
        <vt:i4>4325415</vt:i4>
      </vt:variant>
      <vt:variant>
        <vt:i4>162</vt:i4>
      </vt:variant>
      <vt:variant>
        <vt:i4>0</vt:i4>
      </vt:variant>
      <vt:variant>
        <vt:i4>5</vt:i4>
      </vt:variant>
      <vt:variant>
        <vt:lpwstr>https://github.com/tristanpwdennis/kdr_funestus_report_2023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Ouma Odero (PGR)</dc:creator>
  <cp:keywords/>
  <cp:lastModifiedBy>Tristan Dennis</cp:lastModifiedBy>
  <cp:revision>2</cp:revision>
  <cp:lastPrinted>2024-03-13T02:46:00Z</cp:lastPrinted>
  <dcterms:created xsi:type="dcterms:W3CDTF">2024-05-03T14:54:00Z</dcterms:created>
  <dcterms:modified xsi:type="dcterms:W3CDTF">2024-05-03T14:54:00Z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8281f161-0de5-41ed-bf34-4b9c76a00c1f</vt:lpwstr>
  </property>
</Properties>
</file>